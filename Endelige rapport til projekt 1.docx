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 w:val="2"/>
        </w:rPr>
        <w:id w:val="-367755133"/>
        <w:docPartObj>
          <w:docPartGallery w:val="Cover Pages"/>
          <w:docPartUnique/>
        </w:docPartObj>
      </w:sdtPr>
      <w:sdtEndPr>
        <w:rPr>
          <w:sz w:val="22"/>
        </w:rPr>
      </w:sdtEndPr>
      <w:sdtContent>
        <w:p w14:paraId="2835C79A" w14:textId="0411DC23" w:rsidR="00FF76B9" w:rsidRPr="003300EE" w:rsidRDefault="005C6F97">
          <w:r>
            <w:rPr>
              <w:noProof/>
            </w:rPr>
            <mc:AlternateContent>
              <mc:Choice Requires="wps">
                <w:drawing>
                  <wp:anchor distT="0" distB="0" distL="114300" distR="114300" simplePos="0" relativeHeight="251658243" behindDoc="0" locked="0" layoutInCell="1" allowOverlap="1" wp14:anchorId="0F817F66" wp14:editId="3D6E1024">
                    <wp:simplePos x="0" y="0"/>
                    <wp:positionH relativeFrom="page">
                      <wp:posOffset>895985</wp:posOffset>
                    </wp:positionH>
                    <wp:positionV relativeFrom="margin">
                      <wp:posOffset>7620</wp:posOffset>
                    </wp:positionV>
                    <wp:extent cx="5943600" cy="914400"/>
                    <wp:effectExtent l="0" t="0" r="0" b="3810"/>
                    <wp:wrapNone/>
                    <wp:docPr id="9" name="Tekstfelt 9"/>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FDFB6B" w14:textId="77777777" w:rsidR="005C6F97" w:rsidRPr="00DB08AA" w:rsidRDefault="005C6F97" w:rsidP="005C6F97">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1.Semester-Projekt</w:t>
                                    </w:r>
                                  </w:p>
                                </w:sdtContent>
                              </w:sdt>
                              <w:p w14:paraId="2324E37B" w14:textId="51B26AAC" w:rsidR="003F0BFD" w:rsidRPr="003F0BFD" w:rsidRDefault="005C6F97" w:rsidP="003F0BFD">
                                <w:pPr>
                                  <w:pStyle w:val="NoSpacing"/>
                                  <w:spacing w:before="120"/>
                                  <w:rPr>
                                    <w:color w:val="4472C4" w:themeColor="accent1"/>
                                    <w:sz w:val="36"/>
                                    <w:szCs w:val="36"/>
                                  </w:rPr>
                                </w:pPr>
                                <w:r>
                                  <w:rPr>
                                    <w:color w:val="4472C4" w:themeColor="accent1"/>
                                    <w:sz w:val="36"/>
                                    <w:szCs w:val="36"/>
                                  </w:rPr>
                                  <w:t>Gruppe Nr.: IKT1</w:t>
                                </w:r>
                                <w:r w:rsidR="003A6A79">
                                  <w:rPr>
                                    <w:color w:val="4472C4" w:themeColor="accent1"/>
                                    <w:sz w:val="36"/>
                                    <w:szCs w:val="36"/>
                                  </w:rPr>
                                  <w:t xml:space="preserve"> </w:t>
                                </w:r>
                              </w:p>
                              <w:p w14:paraId="6A1E7FEE" w14:textId="77777777" w:rsidR="005C6F97" w:rsidRDefault="00460845" w:rsidP="005C6F97">
                                <w:pPr>
                                  <w:pStyle w:val="NoSpacing"/>
                                  <w:spacing w:before="120"/>
                                  <w:rPr>
                                    <w:color w:val="4472C4" w:themeColor="accent1"/>
                                    <w:sz w:val="36"/>
                                    <w:szCs w:val="36"/>
                                  </w:rPr>
                                </w:pPr>
                                <w:sdt>
                                  <w:sdtPr>
                                    <w:rPr>
                                      <w:color w:val="4472C4" w:themeColor="accent1"/>
                                      <w:sz w:val="36"/>
                                      <w:szCs w:val="36"/>
                                    </w:rPr>
                                    <w:alias w:val="U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sidR="005C6F97">
                                      <w:rPr>
                                        <w:color w:val="4472C4" w:themeColor="accent1"/>
                                        <w:sz w:val="36"/>
                                        <w:szCs w:val="36"/>
                                      </w:rPr>
                                      <w:t>Gruppemedlemmer:</w:t>
                                    </w:r>
                                  </w:sdtContent>
                                </w:sdt>
                                <w:r w:rsidR="005C6F97">
                                  <w:t xml:space="preserve"> </w:t>
                                </w:r>
                                <w:r w:rsidR="005C6F97">
                                  <w:tab/>
                                </w:r>
                                <w:r w:rsidR="005C6F97">
                                  <w:rPr>
                                    <w:color w:val="4472C4" w:themeColor="accent1"/>
                                    <w:sz w:val="36"/>
                                    <w:szCs w:val="36"/>
                                  </w:rPr>
                                  <w:t>Studie Nr.:</w:t>
                                </w:r>
                              </w:p>
                              <w:p w14:paraId="2F1EB59D" w14:textId="77777777"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Gustav Nørgaard Knudsen</w:t>
                                </w:r>
                                <w:r w:rsidRPr="005853A4">
                                  <w:rPr>
                                    <w:rFonts w:asciiTheme="majorHAnsi" w:hAnsiTheme="majorHAnsi" w:cstheme="majorHAnsi"/>
                                  </w:rPr>
                                  <w:tab/>
                                </w:r>
                                <w:r w:rsidRPr="005853A4">
                                  <w:rPr>
                                    <w:rFonts w:asciiTheme="majorHAnsi" w:hAnsiTheme="majorHAnsi" w:cstheme="majorHAnsi"/>
                                  </w:rPr>
                                  <w:tab/>
                                </w:r>
                                <w:r>
                                  <w:rPr>
                                    <w:rFonts w:asciiTheme="majorHAnsi" w:hAnsiTheme="majorHAnsi" w:cstheme="majorHAnsi"/>
                                  </w:rPr>
                                  <w:t>201807736</w:t>
                                </w:r>
                              </w:p>
                              <w:p w14:paraId="482A0DF1" w14:textId="77777777"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Camilla Andreasen Holmstoel</w:t>
                                </w:r>
                                <w:r w:rsidRPr="005853A4">
                                  <w:rPr>
                                    <w:rFonts w:asciiTheme="majorHAnsi" w:hAnsiTheme="majorHAnsi" w:cstheme="majorHAnsi"/>
                                  </w:rPr>
                                  <w:tab/>
                                </w:r>
                                <w:r>
                                  <w:rPr>
                                    <w:rFonts w:asciiTheme="majorHAnsi" w:hAnsiTheme="majorHAnsi" w:cstheme="majorHAnsi"/>
                                  </w:rPr>
                                  <w:tab/>
                                  <w:t>201900239</w:t>
                                </w:r>
                              </w:p>
                              <w:p w14:paraId="1065C273" w14:textId="22127096"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Rasmus Møller Nielsen</w:t>
                                </w:r>
                                <w:r>
                                  <w:rPr>
                                    <w:rFonts w:asciiTheme="majorHAnsi" w:hAnsiTheme="majorHAnsi" w:cstheme="majorHAnsi"/>
                                  </w:rPr>
                                  <w:tab/>
                                </w:r>
                                <w:r>
                                  <w:rPr>
                                    <w:rFonts w:asciiTheme="majorHAnsi" w:hAnsiTheme="majorHAnsi" w:cstheme="majorHAnsi"/>
                                  </w:rPr>
                                  <w:tab/>
                                </w:r>
                                <w:r w:rsidR="00A816B7">
                                  <w:rPr>
                                    <w:rFonts w:asciiTheme="majorHAnsi" w:hAnsiTheme="majorHAnsi" w:cstheme="majorHAnsi"/>
                                  </w:rPr>
                                  <w:tab/>
                                </w:r>
                                <w:r>
                                  <w:rPr>
                                    <w:rFonts w:asciiTheme="majorHAnsi" w:hAnsiTheme="majorHAnsi" w:cstheme="majorHAnsi"/>
                                  </w:rPr>
                                  <w:t>201909856</w:t>
                                </w:r>
                              </w:p>
                              <w:p w14:paraId="2AE17ED6" w14:textId="3875FB6A" w:rsidR="005C6F97" w:rsidRPr="005319D4" w:rsidRDefault="005C6F97" w:rsidP="005C6F97">
                                <w:pPr>
                                  <w:spacing w:after="0" w:line="276" w:lineRule="auto"/>
                                  <w:rPr>
                                    <w:rFonts w:asciiTheme="majorHAnsi" w:hAnsiTheme="majorHAnsi" w:cstheme="majorHAnsi"/>
                                  </w:rPr>
                                </w:pPr>
                                <w:r w:rsidRPr="005319D4">
                                  <w:rPr>
                                    <w:rFonts w:asciiTheme="majorHAnsi" w:hAnsiTheme="majorHAnsi" w:cstheme="majorHAnsi"/>
                                  </w:rPr>
                                  <w:t>Shynthavi Prithviraj</w:t>
                                </w:r>
                                <w:r w:rsidRPr="005319D4">
                                  <w:rPr>
                                    <w:rFonts w:asciiTheme="majorHAnsi" w:hAnsiTheme="majorHAnsi" w:cstheme="majorHAnsi"/>
                                  </w:rPr>
                                  <w:tab/>
                                </w:r>
                                <w:r w:rsidRPr="005319D4">
                                  <w:rPr>
                                    <w:rFonts w:asciiTheme="majorHAnsi" w:hAnsiTheme="majorHAnsi" w:cstheme="majorHAnsi"/>
                                  </w:rPr>
                                  <w:tab/>
                                </w:r>
                                <w:r w:rsidR="00A816B7">
                                  <w:rPr>
                                    <w:rFonts w:asciiTheme="majorHAnsi" w:hAnsiTheme="majorHAnsi" w:cstheme="majorHAnsi"/>
                                  </w:rPr>
                                  <w:tab/>
                                </w:r>
                                <w:r w:rsidRPr="005319D4">
                                  <w:rPr>
                                    <w:rFonts w:asciiTheme="majorHAnsi" w:hAnsiTheme="majorHAnsi" w:cstheme="majorHAnsi"/>
                                  </w:rPr>
                                  <w:t>201807198</w:t>
                                </w:r>
                              </w:p>
                              <w:p w14:paraId="27CB8F0B" w14:textId="29737122" w:rsidR="005C6F97" w:rsidRPr="00783E08" w:rsidRDefault="005C6F97" w:rsidP="005C6F97">
                                <w:pPr>
                                  <w:spacing w:after="0" w:line="276" w:lineRule="auto"/>
                                  <w:rPr>
                                    <w:rFonts w:asciiTheme="majorHAnsi" w:hAnsiTheme="majorHAnsi" w:cstheme="majorHAnsi"/>
                                  </w:rPr>
                                </w:pPr>
                                <w:r w:rsidRPr="00783E08">
                                  <w:rPr>
                                    <w:rFonts w:asciiTheme="majorHAnsi" w:hAnsiTheme="majorHAnsi" w:cstheme="majorHAnsi"/>
                                  </w:rPr>
                                  <w:t>Simon Phi Dang</w:t>
                                </w:r>
                                <w:r w:rsidRPr="00783E08">
                                  <w:rPr>
                                    <w:rFonts w:asciiTheme="majorHAnsi" w:hAnsiTheme="majorHAnsi" w:cstheme="majorHAnsi"/>
                                  </w:rPr>
                                  <w:tab/>
                                </w:r>
                                <w:r w:rsidRPr="00783E08">
                                  <w:rPr>
                                    <w:rFonts w:asciiTheme="majorHAnsi" w:hAnsiTheme="majorHAnsi" w:cstheme="majorHAnsi"/>
                                  </w:rPr>
                                  <w:tab/>
                                </w:r>
                                <w:r w:rsidR="00A816B7">
                                  <w:rPr>
                                    <w:rFonts w:asciiTheme="majorHAnsi" w:hAnsiTheme="majorHAnsi" w:cstheme="majorHAnsi"/>
                                  </w:rPr>
                                  <w:tab/>
                                </w:r>
                                <w:r w:rsidR="00A816B7">
                                  <w:rPr>
                                    <w:rFonts w:asciiTheme="majorHAnsi" w:hAnsiTheme="majorHAnsi" w:cstheme="majorHAnsi"/>
                                  </w:rPr>
                                  <w:tab/>
                                </w:r>
                                <w:r w:rsidRPr="00783E08">
                                  <w:rPr>
                                    <w:rFonts w:asciiTheme="majorHAnsi" w:hAnsiTheme="majorHAnsi" w:cstheme="majorHAnsi"/>
                                  </w:rPr>
                                  <w:t>201705957</w:t>
                                </w:r>
                              </w:p>
                              <w:p w14:paraId="473B4E6B" w14:textId="6D607B9F" w:rsidR="005C6F97" w:rsidRDefault="005C6F97" w:rsidP="005C6F97">
                                <w:pPr>
                                  <w:spacing w:after="0" w:line="276" w:lineRule="auto"/>
                                  <w:rPr>
                                    <w:rFonts w:asciiTheme="majorHAnsi" w:hAnsiTheme="majorHAnsi" w:cstheme="majorHAnsi"/>
                                  </w:rPr>
                                </w:pPr>
                                <w:r w:rsidRPr="005853A4">
                                  <w:rPr>
                                    <w:rFonts w:asciiTheme="majorHAnsi" w:hAnsiTheme="majorHAnsi" w:cstheme="majorHAnsi"/>
                                  </w:rPr>
                                  <w:t>Andreas Stavning Erslev</w:t>
                                </w:r>
                                <w:r>
                                  <w:rPr>
                                    <w:rFonts w:asciiTheme="majorHAnsi" w:hAnsiTheme="majorHAnsi" w:cstheme="majorHAnsi"/>
                                  </w:rPr>
                                  <w:tab/>
                                </w:r>
                                <w:r>
                                  <w:rPr>
                                    <w:rFonts w:asciiTheme="majorHAnsi" w:hAnsiTheme="majorHAnsi" w:cstheme="majorHAnsi"/>
                                  </w:rPr>
                                  <w:tab/>
                                </w:r>
                                <w:r w:rsidR="00A816B7">
                                  <w:rPr>
                                    <w:rFonts w:asciiTheme="majorHAnsi" w:hAnsiTheme="majorHAnsi" w:cstheme="majorHAnsi"/>
                                  </w:rPr>
                                  <w:tab/>
                                </w:r>
                                <w:r>
                                  <w:rPr>
                                    <w:rFonts w:asciiTheme="majorHAnsi" w:hAnsiTheme="majorHAnsi" w:cstheme="majorHAnsi"/>
                                  </w:rPr>
                                  <w:t>201705103</w:t>
                                </w:r>
                              </w:p>
                              <w:p w14:paraId="493C4C44" w14:textId="4CC7EE42" w:rsidR="005C6F97" w:rsidRPr="00C94E67" w:rsidRDefault="005C6F97" w:rsidP="005C6F97">
                                <w:pPr>
                                  <w:spacing w:after="0" w:line="276" w:lineRule="auto"/>
                                  <w:rPr>
                                    <w:rFonts w:asciiTheme="majorHAnsi" w:hAnsiTheme="majorHAnsi" w:cstheme="majorHAnsi"/>
                                  </w:rPr>
                                </w:pPr>
                                <w:r>
                                  <w:rPr>
                                    <w:rFonts w:asciiTheme="majorHAnsi" w:hAnsiTheme="majorHAnsi" w:cstheme="majorHAnsi"/>
                                  </w:rPr>
                                  <w:t>Anders Kallesøe Bech Pedersen</w:t>
                                </w:r>
                                <w:r>
                                  <w:rPr>
                                    <w:rFonts w:asciiTheme="majorHAnsi" w:hAnsiTheme="majorHAnsi" w:cstheme="majorHAnsi"/>
                                  </w:rPr>
                                  <w:tab/>
                                </w:r>
                                <w:r w:rsidR="00A816B7">
                                  <w:rPr>
                                    <w:rFonts w:asciiTheme="majorHAnsi" w:hAnsiTheme="majorHAnsi" w:cstheme="majorHAnsi"/>
                                  </w:rPr>
                                  <w:tab/>
                                </w:r>
                                <w:r>
                                  <w:rPr>
                                    <w:rFonts w:asciiTheme="majorHAnsi" w:hAnsiTheme="majorHAnsi" w:cstheme="majorHAnsi"/>
                                  </w:rPr>
                                  <w:t>201710804</w:t>
                                </w:r>
                              </w:p>
                              <w:p w14:paraId="09AADAB8" w14:textId="3BA6F98F" w:rsidR="00E83F94" w:rsidRPr="00C94E67" w:rsidRDefault="00E83F94" w:rsidP="00C94E67">
                                <w:pPr>
                                  <w:spacing w:after="0" w:line="276" w:lineRule="auto"/>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F817F66" id="_x0000_t202" coordsize="21600,21600" o:spt="202" path="m,l,21600r21600,l21600,xe">
                    <v:stroke joinstyle="miter"/>
                    <v:path gradientshapeok="t" o:connecttype="rect"/>
                  </v:shapetype>
                  <v:shape id="Tekstfelt 9" o:spid="_x0000_s1026" type="#_x0000_t202" style="position:absolute;margin-left:70.55pt;margin-top:.6pt;width:468pt;height:1in;z-index:251658243;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FDFB6B" w14:textId="77777777" w:rsidR="005C6F97" w:rsidRPr="00DB08AA" w:rsidRDefault="005C6F97" w:rsidP="005C6F97">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1.Semester-Projekt</w:t>
                              </w:r>
                            </w:p>
                          </w:sdtContent>
                        </w:sdt>
                        <w:p w14:paraId="2324E37B" w14:textId="51B26AAC" w:rsidR="003F0BFD" w:rsidRPr="003F0BFD" w:rsidRDefault="005C6F97" w:rsidP="003F0BFD">
                          <w:pPr>
                            <w:pStyle w:val="NoSpacing"/>
                            <w:spacing w:before="120"/>
                            <w:rPr>
                              <w:color w:val="4472C4" w:themeColor="accent1"/>
                              <w:sz w:val="36"/>
                              <w:szCs w:val="36"/>
                            </w:rPr>
                          </w:pPr>
                          <w:r>
                            <w:rPr>
                              <w:color w:val="4472C4" w:themeColor="accent1"/>
                              <w:sz w:val="36"/>
                              <w:szCs w:val="36"/>
                            </w:rPr>
                            <w:t>Gruppe Nr.: IKT1</w:t>
                          </w:r>
                          <w:r w:rsidR="003A6A79">
                            <w:rPr>
                              <w:color w:val="4472C4" w:themeColor="accent1"/>
                              <w:sz w:val="36"/>
                              <w:szCs w:val="36"/>
                            </w:rPr>
                            <w:t xml:space="preserve"> </w:t>
                          </w:r>
                        </w:p>
                        <w:p w14:paraId="6A1E7FEE" w14:textId="77777777" w:rsidR="005C6F97" w:rsidRDefault="00460845" w:rsidP="005C6F97">
                          <w:pPr>
                            <w:pStyle w:val="NoSpacing"/>
                            <w:spacing w:before="120"/>
                            <w:rPr>
                              <w:color w:val="4472C4" w:themeColor="accent1"/>
                              <w:sz w:val="36"/>
                              <w:szCs w:val="36"/>
                            </w:rPr>
                          </w:pPr>
                          <w:sdt>
                            <w:sdtPr>
                              <w:rPr>
                                <w:color w:val="4472C4" w:themeColor="accent1"/>
                                <w:sz w:val="36"/>
                                <w:szCs w:val="36"/>
                              </w:rPr>
                              <w:alias w:val="U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sidR="005C6F97">
                                <w:rPr>
                                  <w:color w:val="4472C4" w:themeColor="accent1"/>
                                  <w:sz w:val="36"/>
                                  <w:szCs w:val="36"/>
                                </w:rPr>
                                <w:t>Gruppemedlemmer:</w:t>
                              </w:r>
                            </w:sdtContent>
                          </w:sdt>
                          <w:r w:rsidR="005C6F97">
                            <w:t xml:space="preserve"> </w:t>
                          </w:r>
                          <w:r w:rsidR="005C6F97">
                            <w:tab/>
                          </w:r>
                          <w:r w:rsidR="005C6F97">
                            <w:rPr>
                              <w:color w:val="4472C4" w:themeColor="accent1"/>
                              <w:sz w:val="36"/>
                              <w:szCs w:val="36"/>
                            </w:rPr>
                            <w:t>Studie Nr.:</w:t>
                          </w:r>
                        </w:p>
                        <w:p w14:paraId="2F1EB59D" w14:textId="77777777"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Gustav Nørgaard Knudsen</w:t>
                          </w:r>
                          <w:r w:rsidRPr="005853A4">
                            <w:rPr>
                              <w:rFonts w:asciiTheme="majorHAnsi" w:hAnsiTheme="majorHAnsi" w:cstheme="majorHAnsi"/>
                            </w:rPr>
                            <w:tab/>
                          </w:r>
                          <w:r w:rsidRPr="005853A4">
                            <w:rPr>
                              <w:rFonts w:asciiTheme="majorHAnsi" w:hAnsiTheme="majorHAnsi" w:cstheme="majorHAnsi"/>
                            </w:rPr>
                            <w:tab/>
                          </w:r>
                          <w:r>
                            <w:rPr>
                              <w:rFonts w:asciiTheme="majorHAnsi" w:hAnsiTheme="majorHAnsi" w:cstheme="majorHAnsi"/>
                            </w:rPr>
                            <w:t>201807736</w:t>
                          </w:r>
                        </w:p>
                        <w:p w14:paraId="482A0DF1" w14:textId="77777777"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Camilla Andreasen Holmstoel</w:t>
                          </w:r>
                          <w:r w:rsidRPr="005853A4">
                            <w:rPr>
                              <w:rFonts w:asciiTheme="majorHAnsi" w:hAnsiTheme="majorHAnsi" w:cstheme="majorHAnsi"/>
                            </w:rPr>
                            <w:tab/>
                          </w:r>
                          <w:r>
                            <w:rPr>
                              <w:rFonts w:asciiTheme="majorHAnsi" w:hAnsiTheme="majorHAnsi" w:cstheme="majorHAnsi"/>
                            </w:rPr>
                            <w:tab/>
                            <w:t>201900239</w:t>
                          </w:r>
                        </w:p>
                        <w:p w14:paraId="1065C273" w14:textId="22127096" w:rsidR="005C6F97" w:rsidRPr="005853A4" w:rsidRDefault="005C6F97" w:rsidP="005C6F97">
                          <w:pPr>
                            <w:spacing w:after="0" w:line="276" w:lineRule="auto"/>
                            <w:rPr>
                              <w:rFonts w:asciiTheme="majorHAnsi" w:hAnsiTheme="majorHAnsi" w:cstheme="majorHAnsi"/>
                            </w:rPr>
                          </w:pPr>
                          <w:r w:rsidRPr="005853A4">
                            <w:rPr>
                              <w:rFonts w:asciiTheme="majorHAnsi" w:hAnsiTheme="majorHAnsi" w:cstheme="majorHAnsi"/>
                            </w:rPr>
                            <w:t>Rasmus Møller Nielsen</w:t>
                          </w:r>
                          <w:r>
                            <w:rPr>
                              <w:rFonts w:asciiTheme="majorHAnsi" w:hAnsiTheme="majorHAnsi" w:cstheme="majorHAnsi"/>
                            </w:rPr>
                            <w:tab/>
                          </w:r>
                          <w:r>
                            <w:rPr>
                              <w:rFonts w:asciiTheme="majorHAnsi" w:hAnsiTheme="majorHAnsi" w:cstheme="majorHAnsi"/>
                            </w:rPr>
                            <w:tab/>
                          </w:r>
                          <w:r w:rsidR="00A816B7">
                            <w:rPr>
                              <w:rFonts w:asciiTheme="majorHAnsi" w:hAnsiTheme="majorHAnsi" w:cstheme="majorHAnsi"/>
                            </w:rPr>
                            <w:tab/>
                          </w:r>
                          <w:r>
                            <w:rPr>
                              <w:rFonts w:asciiTheme="majorHAnsi" w:hAnsiTheme="majorHAnsi" w:cstheme="majorHAnsi"/>
                            </w:rPr>
                            <w:t>201909856</w:t>
                          </w:r>
                        </w:p>
                        <w:p w14:paraId="2AE17ED6" w14:textId="3875FB6A" w:rsidR="005C6F97" w:rsidRPr="005319D4" w:rsidRDefault="005C6F97" w:rsidP="005C6F97">
                          <w:pPr>
                            <w:spacing w:after="0" w:line="276" w:lineRule="auto"/>
                            <w:rPr>
                              <w:rFonts w:asciiTheme="majorHAnsi" w:hAnsiTheme="majorHAnsi" w:cstheme="majorHAnsi"/>
                            </w:rPr>
                          </w:pPr>
                          <w:r w:rsidRPr="005319D4">
                            <w:rPr>
                              <w:rFonts w:asciiTheme="majorHAnsi" w:hAnsiTheme="majorHAnsi" w:cstheme="majorHAnsi"/>
                            </w:rPr>
                            <w:t>Shynthavi Prithviraj</w:t>
                          </w:r>
                          <w:r w:rsidRPr="005319D4">
                            <w:rPr>
                              <w:rFonts w:asciiTheme="majorHAnsi" w:hAnsiTheme="majorHAnsi" w:cstheme="majorHAnsi"/>
                            </w:rPr>
                            <w:tab/>
                          </w:r>
                          <w:r w:rsidRPr="005319D4">
                            <w:rPr>
                              <w:rFonts w:asciiTheme="majorHAnsi" w:hAnsiTheme="majorHAnsi" w:cstheme="majorHAnsi"/>
                            </w:rPr>
                            <w:tab/>
                          </w:r>
                          <w:r w:rsidR="00A816B7">
                            <w:rPr>
                              <w:rFonts w:asciiTheme="majorHAnsi" w:hAnsiTheme="majorHAnsi" w:cstheme="majorHAnsi"/>
                            </w:rPr>
                            <w:tab/>
                          </w:r>
                          <w:r w:rsidRPr="005319D4">
                            <w:rPr>
                              <w:rFonts w:asciiTheme="majorHAnsi" w:hAnsiTheme="majorHAnsi" w:cstheme="majorHAnsi"/>
                            </w:rPr>
                            <w:t>201807198</w:t>
                          </w:r>
                        </w:p>
                        <w:p w14:paraId="27CB8F0B" w14:textId="29737122" w:rsidR="005C6F97" w:rsidRPr="00783E08" w:rsidRDefault="005C6F97" w:rsidP="005C6F97">
                          <w:pPr>
                            <w:spacing w:after="0" w:line="276" w:lineRule="auto"/>
                            <w:rPr>
                              <w:rFonts w:asciiTheme="majorHAnsi" w:hAnsiTheme="majorHAnsi" w:cstheme="majorHAnsi"/>
                            </w:rPr>
                          </w:pPr>
                          <w:r w:rsidRPr="00783E08">
                            <w:rPr>
                              <w:rFonts w:asciiTheme="majorHAnsi" w:hAnsiTheme="majorHAnsi" w:cstheme="majorHAnsi"/>
                            </w:rPr>
                            <w:t>Simon Phi Dang</w:t>
                          </w:r>
                          <w:r w:rsidRPr="00783E08">
                            <w:rPr>
                              <w:rFonts w:asciiTheme="majorHAnsi" w:hAnsiTheme="majorHAnsi" w:cstheme="majorHAnsi"/>
                            </w:rPr>
                            <w:tab/>
                          </w:r>
                          <w:r w:rsidRPr="00783E08">
                            <w:rPr>
                              <w:rFonts w:asciiTheme="majorHAnsi" w:hAnsiTheme="majorHAnsi" w:cstheme="majorHAnsi"/>
                            </w:rPr>
                            <w:tab/>
                          </w:r>
                          <w:r w:rsidR="00A816B7">
                            <w:rPr>
                              <w:rFonts w:asciiTheme="majorHAnsi" w:hAnsiTheme="majorHAnsi" w:cstheme="majorHAnsi"/>
                            </w:rPr>
                            <w:tab/>
                          </w:r>
                          <w:r w:rsidR="00A816B7">
                            <w:rPr>
                              <w:rFonts w:asciiTheme="majorHAnsi" w:hAnsiTheme="majorHAnsi" w:cstheme="majorHAnsi"/>
                            </w:rPr>
                            <w:tab/>
                          </w:r>
                          <w:r w:rsidRPr="00783E08">
                            <w:rPr>
                              <w:rFonts w:asciiTheme="majorHAnsi" w:hAnsiTheme="majorHAnsi" w:cstheme="majorHAnsi"/>
                            </w:rPr>
                            <w:t>201705957</w:t>
                          </w:r>
                        </w:p>
                        <w:p w14:paraId="473B4E6B" w14:textId="6D607B9F" w:rsidR="005C6F97" w:rsidRDefault="005C6F97" w:rsidP="005C6F97">
                          <w:pPr>
                            <w:spacing w:after="0" w:line="276" w:lineRule="auto"/>
                            <w:rPr>
                              <w:rFonts w:asciiTheme="majorHAnsi" w:hAnsiTheme="majorHAnsi" w:cstheme="majorHAnsi"/>
                            </w:rPr>
                          </w:pPr>
                          <w:r w:rsidRPr="005853A4">
                            <w:rPr>
                              <w:rFonts w:asciiTheme="majorHAnsi" w:hAnsiTheme="majorHAnsi" w:cstheme="majorHAnsi"/>
                            </w:rPr>
                            <w:t>Andreas Stavning Erslev</w:t>
                          </w:r>
                          <w:r>
                            <w:rPr>
                              <w:rFonts w:asciiTheme="majorHAnsi" w:hAnsiTheme="majorHAnsi" w:cstheme="majorHAnsi"/>
                            </w:rPr>
                            <w:tab/>
                          </w:r>
                          <w:r>
                            <w:rPr>
                              <w:rFonts w:asciiTheme="majorHAnsi" w:hAnsiTheme="majorHAnsi" w:cstheme="majorHAnsi"/>
                            </w:rPr>
                            <w:tab/>
                          </w:r>
                          <w:r w:rsidR="00A816B7">
                            <w:rPr>
                              <w:rFonts w:asciiTheme="majorHAnsi" w:hAnsiTheme="majorHAnsi" w:cstheme="majorHAnsi"/>
                            </w:rPr>
                            <w:tab/>
                          </w:r>
                          <w:r>
                            <w:rPr>
                              <w:rFonts w:asciiTheme="majorHAnsi" w:hAnsiTheme="majorHAnsi" w:cstheme="majorHAnsi"/>
                            </w:rPr>
                            <w:t>201705103</w:t>
                          </w:r>
                        </w:p>
                        <w:p w14:paraId="493C4C44" w14:textId="4CC7EE42" w:rsidR="005C6F97" w:rsidRPr="00C94E67" w:rsidRDefault="005C6F97" w:rsidP="005C6F97">
                          <w:pPr>
                            <w:spacing w:after="0" w:line="276" w:lineRule="auto"/>
                            <w:rPr>
                              <w:rFonts w:asciiTheme="majorHAnsi" w:hAnsiTheme="majorHAnsi" w:cstheme="majorHAnsi"/>
                            </w:rPr>
                          </w:pPr>
                          <w:r>
                            <w:rPr>
                              <w:rFonts w:asciiTheme="majorHAnsi" w:hAnsiTheme="majorHAnsi" w:cstheme="majorHAnsi"/>
                            </w:rPr>
                            <w:t>Anders Kallesøe Bech Pedersen</w:t>
                          </w:r>
                          <w:r>
                            <w:rPr>
                              <w:rFonts w:asciiTheme="majorHAnsi" w:hAnsiTheme="majorHAnsi" w:cstheme="majorHAnsi"/>
                            </w:rPr>
                            <w:tab/>
                          </w:r>
                          <w:r w:rsidR="00A816B7">
                            <w:rPr>
                              <w:rFonts w:asciiTheme="majorHAnsi" w:hAnsiTheme="majorHAnsi" w:cstheme="majorHAnsi"/>
                            </w:rPr>
                            <w:tab/>
                          </w:r>
                          <w:r>
                            <w:rPr>
                              <w:rFonts w:asciiTheme="majorHAnsi" w:hAnsiTheme="majorHAnsi" w:cstheme="majorHAnsi"/>
                            </w:rPr>
                            <w:t>201710804</w:t>
                          </w:r>
                        </w:p>
                        <w:p w14:paraId="09AADAB8" w14:textId="3BA6F98F" w:rsidR="00E83F94" w:rsidRPr="00C94E67" w:rsidRDefault="00E83F94" w:rsidP="00C94E67">
                          <w:pPr>
                            <w:spacing w:after="0" w:line="276" w:lineRule="auto"/>
                            <w:rPr>
                              <w:rFonts w:asciiTheme="majorHAnsi" w:hAnsiTheme="majorHAnsi" w:cstheme="majorHAnsi"/>
                            </w:rPr>
                          </w:pPr>
                        </w:p>
                      </w:txbxContent>
                    </v:textbox>
                    <w10:wrap anchorx="page" anchory="margin"/>
                  </v:shape>
                </w:pict>
              </mc:Fallback>
            </mc:AlternateContent>
          </w:r>
          <w:r>
            <w:rPr>
              <w:noProof/>
            </w:rPr>
            <mc:AlternateContent>
              <mc:Choice Requires="wps">
                <w:drawing>
                  <wp:anchor distT="0" distB="0" distL="114300" distR="114300" simplePos="0" relativeHeight="251658240" behindDoc="0" locked="0" layoutInCell="1" allowOverlap="1" wp14:anchorId="202F481F" wp14:editId="426E040D">
                    <wp:simplePos x="0" y="0"/>
                    <wp:positionH relativeFrom="margin">
                      <wp:align>center</wp:align>
                    </wp:positionH>
                    <wp:positionV relativeFrom="margin">
                      <wp:posOffset>434340</wp:posOffset>
                    </wp:positionV>
                    <wp:extent cx="5943600" cy="914400"/>
                    <wp:effectExtent l="0" t="0" r="0" b="0"/>
                    <wp:wrapNone/>
                    <wp:docPr id="60" name="Tekstfelt 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E99FF8" w14:textId="6FED5B36" w:rsidR="0073584B" w:rsidRPr="00C94E67" w:rsidRDefault="0073584B" w:rsidP="00C94E67">
                                <w:pPr>
                                  <w:spacing w:after="0" w:line="276" w:lineRule="auto"/>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202F481F" id="Tekstfelt 6" o:spid="_x0000_s1027" type="#_x0000_t202" style="position:absolute;margin-left:0;margin-top:34.2pt;width:468pt;height:1in;z-index:251658240;visibility:visible;mso-wrap-style:square;mso-width-percent:765;mso-wrap-distance-left:9pt;mso-wrap-distance-top:0;mso-wrap-distance-right:9pt;mso-wrap-distance-bottom:0;mso-position-horizontal:center;mso-position-horizontal-relative:margin;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" filled="f" stroked="f" strokeweight=".5pt">
                    <v:textbox style="mso-fit-shape-to-text:t">
                      <w:txbxContent>
                        <w:p w14:paraId="5CE99FF8" w14:textId="6FED5B36" w:rsidR="0073584B" w:rsidRPr="00C94E67" w:rsidRDefault="0073584B" w:rsidP="00C94E67">
                          <w:pPr>
                            <w:spacing w:after="0" w:line="276" w:lineRule="auto"/>
                            <w:rPr>
                              <w:rFonts w:asciiTheme="majorHAnsi" w:hAnsiTheme="majorHAnsi" w:cstheme="majorHAnsi"/>
                            </w:rPr>
                          </w:pPr>
                        </w:p>
                      </w:txbxContent>
                    </v:textbox>
                    <w10:wrap anchorx="margin" anchory="margin"/>
                  </v:shape>
                </w:pict>
              </mc:Fallback>
            </mc:AlternateContent>
          </w:r>
          <w:r w:rsidR="00FF76B9">
            <w:rPr>
              <w:noProof/>
              <w:color w:val="4472C4" w:themeColor="accent1"/>
              <w:sz w:val="36"/>
              <w:szCs w:val="36"/>
            </w:rPr>
            <mc:AlternateContent>
              <mc:Choice Requires="wpg">
                <w:drawing>
                  <wp:anchor distT="0" distB="0" distL="114300" distR="114300" simplePos="0" relativeHeight="251658242" behindDoc="1" locked="0" layoutInCell="1" allowOverlap="1" wp14:anchorId="23A4FBC5" wp14:editId="119E51C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Kombinationstegning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Kombinationstegning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Kombinationstegning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Kombinationstegning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Kombinationstegning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D9E38D3" id="Gruppe 2" o:spid="_x0000_s1026" style="position:absolute;margin-left:0;margin-top:0;width:432.65pt;height:448.55pt;z-index:-25165823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">
                    <o:lock v:ext="edit" aspectratio="t"/>
                    <v:shape id="Kombinationstegning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Kombinationstegning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Kombinationstegning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Kombinationstegning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Kombinationstegning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FF76B9">
            <w:rPr>
              <w:noProof/>
            </w:rPr>
            <mc:AlternateContent>
              <mc:Choice Requires="wps">
                <w:drawing>
                  <wp:anchor distT="0" distB="0" distL="114300" distR="114300" simplePos="0" relativeHeight="251658241" behindDoc="0" locked="0" layoutInCell="1" allowOverlap="1" wp14:anchorId="50D51013" wp14:editId="01B4C83E">
                    <wp:simplePos x="0" y="0"/>
                    <wp:positionH relativeFrom="page">
                      <wp:align>center</wp:align>
                    </wp:positionH>
                    <wp:positionV relativeFrom="margin">
                      <wp:align>bottom</wp:align>
                    </wp:positionV>
                    <wp:extent cx="5943600" cy="374904"/>
                    <wp:effectExtent l="0" t="0" r="0" b="2540"/>
                    <wp:wrapNone/>
                    <wp:docPr id="69" name="Tekstfelt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FB9978" w14:textId="2BD8C790" w:rsidR="00FF76B9" w:rsidRDefault="00460845">
                                <w:pPr>
                                  <w:pStyle w:val="NoSpacing"/>
                                  <w:jc w:val="right"/>
                                  <w:rPr>
                                    <w:color w:val="4472C4" w:themeColor="accent1"/>
                                    <w:sz w:val="36"/>
                                    <w:szCs w:val="36"/>
                                  </w:rPr>
                                </w:pPr>
                                <w:sdt>
                                  <w:sdtPr>
                                    <w:rPr>
                                      <w:color w:val="4472C4" w:themeColor="accent1"/>
                                      <w:sz w:val="36"/>
                                      <w:szCs w:val="36"/>
                                    </w:rPr>
                                    <w:alias w:val="Skole"/>
                                    <w:tag w:val="Skole"/>
                                    <w:id w:val="1850680582"/>
                                    <w:dataBinding w:prefixMappings="xmlns:ns0='http://schemas.openxmlformats.org/officeDocument/2006/extended-properties' " w:xpath="/ns0:Properties[1]/ns0:Company[1]" w:storeItemID="{6668398D-A668-4E3E-A5EB-62B293D839F1}"/>
                                    <w:text/>
                                  </w:sdtPr>
                                  <w:sdtContent>
                                    <w:r w:rsidR="002648D6" w:rsidRPr="00FB6341">
                                      <w:rPr>
                                        <w:color w:val="4472C4" w:themeColor="accent1"/>
                                        <w:sz w:val="36"/>
                                        <w:szCs w:val="36"/>
                                      </w:rPr>
                                      <w:t>Ingeniørhøjskolen</w:t>
                                    </w:r>
                                    <w:r w:rsidR="002648D6">
                                      <w:rPr>
                                        <w:color w:val="4472C4" w:themeColor="accent1"/>
                                        <w:sz w:val="36"/>
                                        <w:szCs w:val="36"/>
                                      </w:rPr>
                                      <w:t xml:space="preserve"> Aarhus Universitet</w:t>
                                    </w:r>
                                  </w:sdtContent>
                                </w:sdt>
                              </w:p>
                              <w:p w14:paraId="789FB3C7" w14:textId="77777777" w:rsidR="00593BD4" w:rsidRDefault="00460845">
                                <w:pPr>
                                  <w:pStyle w:val="NoSpacing"/>
                                  <w:jc w:val="right"/>
                                  <w:rPr>
                                    <w:color w:val="4472C4" w:themeColor="accent1"/>
                                    <w:sz w:val="36"/>
                                    <w:szCs w:val="36"/>
                                  </w:rPr>
                                </w:pPr>
                                <w:sdt>
                                  <w:sdtPr>
                                    <w:rPr>
                                      <w:color w:val="4472C4" w:themeColor="accent1"/>
                                      <w:sz w:val="36"/>
                                      <w:szCs w:val="36"/>
                                    </w:rPr>
                                    <w:alias w:val="Kursus"/>
                                    <w:tag w:val="Kursus"/>
                                    <w:id w:val="1717703537"/>
                                    <w:dataBinding w:prefixMappings="xmlns:ns0='http://purl.org/dc/elements/1.1/' xmlns:ns1='http://schemas.openxmlformats.org/package/2006/metadata/core-properties' " w:xpath="/ns1:coreProperties[1]/ns1:category[1]" w:storeItemID="{6C3C8BC8-F283-45AE-878A-BAB7291924A1}"/>
                                    <w:text/>
                                  </w:sdtPr>
                                  <w:sdtContent>
                                    <w:r w:rsidR="00593BD4">
                                      <w:rPr>
                                        <w:color w:val="4472C4" w:themeColor="accent1"/>
                                        <w:sz w:val="36"/>
                                        <w:szCs w:val="36"/>
                                      </w:rPr>
                                      <w:t>I1PRJ1-01 Projekt 1</w:t>
                                    </w:r>
                                  </w:sdtContent>
                                </w:sdt>
                              </w:p>
                              <w:p w14:paraId="2575CF54" w14:textId="067CB105" w:rsidR="006F7243" w:rsidRDefault="006F7243">
                                <w:pPr>
                                  <w:pStyle w:val="NoSpacing"/>
                                  <w:jc w:val="right"/>
                                  <w:rPr>
                                    <w:color w:val="4472C4" w:themeColor="accent1"/>
                                    <w:sz w:val="36"/>
                                    <w:szCs w:val="36"/>
                                  </w:rPr>
                                </w:pPr>
                                <w:r>
                                  <w:rPr>
                                    <w:color w:val="4472C4" w:themeColor="accent1"/>
                                    <w:sz w:val="36"/>
                                    <w:szCs w:val="36"/>
                                  </w:rPr>
                                  <w:t>Vejleder: Torben G</w:t>
                                </w:r>
                                <w:r w:rsidR="009E61DB">
                                  <w:rPr>
                                    <w:color w:val="4472C4" w:themeColor="accent1"/>
                                    <w:sz w:val="36"/>
                                    <w:szCs w:val="36"/>
                                  </w:rPr>
                                  <w:t>.</w:t>
                                </w:r>
                              </w:p>
                              <w:p w14:paraId="37E19E22" w14:textId="4B634F7C" w:rsidR="00106246" w:rsidRDefault="00106246" w:rsidP="002B55F1">
                                <w:pPr>
                                  <w:pStyle w:val="NoSpacing"/>
                                  <w:jc w:val="right"/>
                                </w:pPr>
                              </w:p>
                              <w:p w14:paraId="47F2A268" w14:textId="5A02548A" w:rsidR="00381A62" w:rsidRDefault="006522B6" w:rsidP="002B55F1">
                                <w:pPr>
                                  <w:pStyle w:val="NoSpacing"/>
                                  <w:jc w:val="right"/>
                                </w:pPr>
                                <w:r>
                                  <w:rPr>
                                    <w:color w:val="4472C4" w:themeColor="accent1"/>
                                    <w:sz w:val="36"/>
                                    <w:szCs w:val="36"/>
                                  </w:rPr>
                                  <w:t>16</w:t>
                                </w:r>
                                <w:r w:rsidR="002B55F1">
                                  <w:rPr>
                                    <w:color w:val="4472C4" w:themeColor="accent1"/>
                                    <w:sz w:val="36"/>
                                    <w:szCs w:val="36"/>
                                  </w:rPr>
                                  <w:t>. januar 2020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0D51013" id="Tekstfelt 69" o:spid="_x0000_s1028" type="#_x0000_t202" style="position:absolute;margin-left:0;margin-top:0;width:468pt;height:29.5pt;z-index:25165824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" filled="f" stroked="f" strokeweight=".5pt">
                    <v:textbox style="mso-fit-shape-to-text:t" inset="0,0,0,0">
                      <w:txbxContent>
                        <w:p w14:paraId="41FB9978" w14:textId="2BD8C790" w:rsidR="00FF76B9" w:rsidRDefault="00460845">
                          <w:pPr>
                            <w:pStyle w:val="NoSpacing"/>
                            <w:jc w:val="right"/>
                            <w:rPr>
                              <w:color w:val="4472C4" w:themeColor="accent1"/>
                              <w:sz w:val="36"/>
                              <w:szCs w:val="36"/>
                            </w:rPr>
                          </w:pPr>
                          <w:sdt>
                            <w:sdtPr>
                              <w:rPr>
                                <w:color w:val="4472C4" w:themeColor="accent1"/>
                                <w:sz w:val="36"/>
                                <w:szCs w:val="36"/>
                              </w:rPr>
                              <w:alias w:val="Skole"/>
                              <w:tag w:val="Skole"/>
                              <w:id w:val="1850680582"/>
                              <w:dataBinding w:prefixMappings="xmlns:ns0='http://schemas.openxmlformats.org/officeDocument/2006/extended-properties' " w:xpath="/ns0:Properties[1]/ns0:Company[1]" w:storeItemID="{6668398D-A668-4E3E-A5EB-62B293D839F1}"/>
                              <w:text/>
                            </w:sdtPr>
                            <w:sdtContent>
                              <w:r w:rsidR="002648D6" w:rsidRPr="00FB6341">
                                <w:rPr>
                                  <w:color w:val="4472C4" w:themeColor="accent1"/>
                                  <w:sz w:val="36"/>
                                  <w:szCs w:val="36"/>
                                </w:rPr>
                                <w:t>Ingeniørhøjskolen</w:t>
                              </w:r>
                              <w:r w:rsidR="002648D6">
                                <w:rPr>
                                  <w:color w:val="4472C4" w:themeColor="accent1"/>
                                  <w:sz w:val="36"/>
                                  <w:szCs w:val="36"/>
                                </w:rPr>
                                <w:t xml:space="preserve"> Aarhus Universitet</w:t>
                              </w:r>
                            </w:sdtContent>
                          </w:sdt>
                        </w:p>
                        <w:p w14:paraId="789FB3C7" w14:textId="77777777" w:rsidR="00593BD4" w:rsidRDefault="00460845">
                          <w:pPr>
                            <w:pStyle w:val="NoSpacing"/>
                            <w:jc w:val="right"/>
                            <w:rPr>
                              <w:color w:val="4472C4" w:themeColor="accent1"/>
                              <w:sz w:val="36"/>
                              <w:szCs w:val="36"/>
                            </w:rPr>
                          </w:pPr>
                          <w:sdt>
                            <w:sdtPr>
                              <w:rPr>
                                <w:color w:val="4472C4" w:themeColor="accent1"/>
                                <w:sz w:val="36"/>
                                <w:szCs w:val="36"/>
                              </w:rPr>
                              <w:alias w:val="Kursus"/>
                              <w:tag w:val="Kursus"/>
                              <w:id w:val="1717703537"/>
                              <w:dataBinding w:prefixMappings="xmlns:ns0='http://purl.org/dc/elements/1.1/' xmlns:ns1='http://schemas.openxmlformats.org/package/2006/metadata/core-properties' " w:xpath="/ns1:coreProperties[1]/ns1:category[1]" w:storeItemID="{6C3C8BC8-F283-45AE-878A-BAB7291924A1}"/>
                              <w:text/>
                            </w:sdtPr>
                            <w:sdtContent>
                              <w:r w:rsidR="00593BD4">
                                <w:rPr>
                                  <w:color w:val="4472C4" w:themeColor="accent1"/>
                                  <w:sz w:val="36"/>
                                  <w:szCs w:val="36"/>
                                </w:rPr>
                                <w:t>I1PRJ1-01 Projekt 1</w:t>
                              </w:r>
                            </w:sdtContent>
                          </w:sdt>
                        </w:p>
                        <w:p w14:paraId="2575CF54" w14:textId="067CB105" w:rsidR="006F7243" w:rsidRDefault="006F7243">
                          <w:pPr>
                            <w:pStyle w:val="NoSpacing"/>
                            <w:jc w:val="right"/>
                            <w:rPr>
                              <w:color w:val="4472C4" w:themeColor="accent1"/>
                              <w:sz w:val="36"/>
                              <w:szCs w:val="36"/>
                            </w:rPr>
                          </w:pPr>
                          <w:r>
                            <w:rPr>
                              <w:color w:val="4472C4" w:themeColor="accent1"/>
                              <w:sz w:val="36"/>
                              <w:szCs w:val="36"/>
                            </w:rPr>
                            <w:t>Vejleder: Torben G</w:t>
                          </w:r>
                          <w:r w:rsidR="009E61DB">
                            <w:rPr>
                              <w:color w:val="4472C4" w:themeColor="accent1"/>
                              <w:sz w:val="36"/>
                              <w:szCs w:val="36"/>
                            </w:rPr>
                            <w:t>.</w:t>
                          </w:r>
                        </w:p>
                        <w:p w14:paraId="37E19E22" w14:textId="4B634F7C" w:rsidR="00106246" w:rsidRDefault="00106246" w:rsidP="002B55F1">
                          <w:pPr>
                            <w:pStyle w:val="NoSpacing"/>
                            <w:jc w:val="right"/>
                          </w:pPr>
                        </w:p>
                        <w:p w14:paraId="47F2A268" w14:textId="5A02548A" w:rsidR="00381A62" w:rsidRDefault="006522B6" w:rsidP="002B55F1">
                          <w:pPr>
                            <w:pStyle w:val="NoSpacing"/>
                            <w:jc w:val="right"/>
                          </w:pPr>
                          <w:r>
                            <w:rPr>
                              <w:color w:val="4472C4" w:themeColor="accent1"/>
                              <w:sz w:val="36"/>
                              <w:szCs w:val="36"/>
                            </w:rPr>
                            <w:t>16</w:t>
                          </w:r>
                          <w:r w:rsidR="002B55F1">
                            <w:rPr>
                              <w:color w:val="4472C4" w:themeColor="accent1"/>
                              <w:sz w:val="36"/>
                              <w:szCs w:val="36"/>
                            </w:rPr>
                            <w:t>. januar 2020</w:t>
                          </w:r>
                        </w:p>
                      </w:txbxContent>
                    </v:textbox>
                    <w10:wrap anchorx="page" anchory="margin"/>
                  </v:shape>
                </w:pict>
              </mc:Fallback>
            </mc:AlternateContent>
          </w:r>
          <w:r w:rsidR="00FF76B9">
            <w:br w:type="page"/>
          </w:r>
        </w:p>
      </w:sdtContent>
    </w:sdt>
    <w:sdt>
      <w:sdtPr>
        <w:rPr>
          <w:rFonts w:asciiTheme="minorHAnsi" w:eastAsiaTheme="minorHAnsi" w:hAnsiTheme="minorHAnsi" w:cstheme="minorBidi"/>
          <w:color w:val="auto"/>
          <w:sz w:val="22"/>
          <w:szCs w:val="22"/>
          <w:lang w:eastAsia="en-US"/>
        </w:rPr>
        <w:id w:val="-1414930306"/>
        <w:docPartObj>
          <w:docPartGallery w:val="Table of Contents"/>
          <w:docPartUnique/>
        </w:docPartObj>
      </w:sdtPr>
      <w:sdtEndPr>
        <w:rPr>
          <w:b/>
          <w:bCs/>
        </w:rPr>
      </w:sdtEndPr>
      <w:sdtContent>
        <w:p w14:paraId="62B8EB23" w14:textId="52B2612E" w:rsidR="00412E63" w:rsidRDefault="00412E63">
          <w:pPr>
            <w:pStyle w:val="TOCHeading"/>
          </w:pPr>
          <w:r>
            <w:t>Indholdsfortegnelse</w:t>
          </w:r>
        </w:p>
        <w:p w14:paraId="77E1E353" w14:textId="24CFD558" w:rsidR="00332358" w:rsidRDefault="00412E63">
          <w:pPr>
            <w:pStyle w:val="TOC1"/>
            <w:rPr>
              <w:rFonts w:eastAsiaTheme="minorEastAsia"/>
              <w:noProof/>
              <w:lang w:eastAsia="da-DK"/>
            </w:rPr>
          </w:pPr>
          <w:r w:rsidRPr="1BC2B41A">
            <w:fldChar w:fldCharType="begin"/>
          </w:r>
          <w:r>
            <w:instrText xml:space="preserve"> TOC \o "1-3" \h \z \u </w:instrText>
          </w:r>
          <w:r w:rsidRPr="1BC2B41A">
            <w:fldChar w:fldCharType="separate"/>
          </w:r>
          <w:hyperlink w:anchor="_Toc30065817" w:history="1">
            <w:r w:rsidR="00332358" w:rsidRPr="00C2077B">
              <w:rPr>
                <w:rStyle w:val="Hyperlink"/>
                <w:noProof/>
              </w:rPr>
              <w:t>Arbejdsfordeling</w:t>
            </w:r>
            <w:r w:rsidR="00332358">
              <w:rPr>
                <w:noProof/>
                <w:webHidden/>
              </w:rPr>
              <w:tab/>
            </w:r>
            <w:r w:rsidR="00332358">
              <w:rPr>
                <w:noProof/>
                <w:webHidden/>
              </w:rPr>
              <w:fldChar w:fldCharType="begin"/>
            </w:r>
            <w:r w:rsidR="00332358">
              <w:rPr>
                <w:noProof/>
                <w:webHidden/>
              </w:rPr>
              <w:instrText xml:space="preserve"> PAGEREF _Toc30065817 \h </w:instrText>
            </w:r>
            <w:r w:rsidR="00332358">
              <w:rPr>
                <w:noProof/>
                <w:webHidden/>
              </w:rPr>
            </w:r>
            <w:r w:rsidR="00332358">
              <w:rPr>
                <w:noProof/>
                <w:webHidden/>
              </w:rPr>
              <w:fldChar w:fldCharType="separate"/>
            </w:r>
            <w:r w:rsidR="00532564">
              <w:rPr>
                <w:noProof/>
                <w:webHidden/>
              </w:rPr>
              <w:t>4</w:t>
            </w:r>
            <w:r w:rsidR="00332358">
              <w:rPr>
                <w:noProof/>
                <w:webHidden/>
              </w:rPr>
              <w:fldChar w:fldCharType="end"/>
            </w:r>
          </w:hyperlink>
        </w:p>
        <w:p w14:paraId="2FDACCFB" w14:textId="134C7A0A" w:rsidR="00332358" w:rsidRDefault="00460845">
          <w:pPr>
            <w:pStyle w:val="TOC1"/>
            <w:rPr>
              <w:rFonts w:eastAsiaTheme="minorEastAsia"/>
              <w:noProof/>
              <w:lang w:eastAsia="da-DK"/>
            </w:rPr>
          </w:pPr>
          <w:hyperlink w:anchor="_Toc30065818" w:history="1">
            <w:r w:rsidR="00332358" w:rsidRPr="00C2077B">
              <w:rPr>
                <w:rStyle w:val="Hyperlink"/>
                <w:noProof/>
              </w:rPr>
              <w:t>Indledning</w:t>
            </w:r>
            <w:r w:rsidR="00332358">
              <w:rPr>
                <w:noProof/>
                <w:webHidden/>
              </w:rPr>
              <w:tab/>
            </w:r>
            <w:r w:rsidR="00332358">
              <w:rPr>
                <w:noProof/>
                <w:webHidden/>
              </w:rPr>
              <w:fldChar w:fldCharType="begin"/>
            </w:r>
            <w:r w:rsidR="00332358">
              <w:rPr>
                <w:noProof/>
                <w:webHidden/>
              </w:rPr>
              <w:instrText xml:space="preserve"> PAGEREF _Toc30065818 \h </w:instrText>
            </w:r>
            <w:r w:rsidR="00332358">
              <w:rPr>
                <w:noProof/>
                <w:webHidden/>
              </w:rPr>
            </w:r>
            <w:r w:rsidR="00332358">
              <w:rPr>
                <w:noProof/>
                <w:webHidden/>
              </w:rPr>
              <w:fldChar w:fldCharType="separate"/>
            </w:r>
            <w:r w:rsidR="00532564">
              <w:rPr>
                <w:noProof/>
                <w:webHidden/>
              </w:rPr>
              <w:t>4</w:t>
            </w:r>
            <w:r w:rsidR="00332358">
              <w:rPr>
                <w:noProof/>
                <w:webHidden/>
              </w:rPr>
              <w:fldChar w:fldCharType="end"/>
            </w:r>
          </w:hyperlink>
        </w:p>
        <w:p w14:paraId="77F68D53" w14:textId="2DA737D2" w:rsidR="00332358" w:rsidRDefault="00460845">
          <w:pPr>
            <w:pStyle w:val="TOC1"/>
            <w:rPr>
              <w:rFonts w:eastAsiaTheme="minorEastAsia"/>
              <w:noProof/>
              <w:lang w:eastAsia="da-DK"/>
            </w:rPr>
          </w:pPr>
          <w:hyperlink w:anchor="_Toc30065819" w:history="1">
            <w:r w:rsidR="00332358" w:rsidRPr="00C2077B">
              <w:rPr>
                <w:rStyle w:val="Hyperlink"/>
                <w:noProof/>
              </w:rPr>
              <w:t>Problemformulering</w:t>
            </w:r>
            <w:r w:rsidR="00332358">
              <w:rPr>
                <w:noProof/>
                <w:webHidden/>
              </w:rPr>
              <w:tab/>
            </w:r>
            <w:r w:rsidR="00332358">
              <w:rPr>
                <w:noProof/>
                <w:webHidden/>
              </w:rPr>
              <w:fldChar w:fldCharType="begin"/>
            </w:r>
            <w:r w:rsidR="00332358">
              <w:rPr>
                <w:noProof/>
                <w:webHidden/>
              </w:rPr>
              <w:instrText xml:space="preserve"> PAGEREF _Toc30065819 \h </w:instrText>
            </w:r>
            <w:r w:rsidR="00332358">
              <w:rPr>
                <w:noProof/>
                <w:webHidden/>
              </w:rPr>
            </w:r>
            <w:r w:rsidR="00332358">
              <w:rPr>
                <w:noProof/>
                <w:webHidden/>
              </w:rPr>
              <w:fldChar w:fldCharType="separate"/>
            </w:r>
            <w:r w:rsidR="00532564">
              <w:rPr>
                <w:noProof/>
                <w:webHidden/>
              </w:rPr>
              <w:t>4</w:t>
            </w:r>
            <w:r w:rsidR="00332358">
              <w:rPr>
                <w:noProof/>
                <w:webHidden/>
              </w:rPr>
              <w:fldChar w:fldCharType="end"/>
            </w:r>
          </w:hyperlink>
        </w:p>
        <w:p w14:paraId="4898A8AE" w14:textId="6023605A" w:rsidR="00332358" w:rsidRDefault="00460845">
          <w:pPr>
            <w:pStyle w:val="TOC1"/>
            <w:rPr>
              <w:rFonts w:eastAsiaTheme="minorEastAsia"/>
              <w:noProof/>
              <w:lang w:eastAsia="da-DK"/>
            </w:rPr>
          </w:pPr>
          <w:hyperlink w:anchor="_Toc30065820" w:history="1">
            <w:r w:rsidR="00332358" w:rsidRPr="00C2077B">
              <w:rPr>
                <w:rStyle w:val="Hyperlink"/>
                <w:noProof/>
                <w:lang w:eastAsia="da-DK"/>
              </w:rPr>
              <w:t>Kravspecifikatio</w:t>
            </w:r>
            <w:r w:rsidR="00332358" w:rsidRPr="00C2077B">
              <w:rPr>
                <w:rStyle w:val="Hyperlink"/>
                <w:noProof/>
              </w:rPr>
              <w:t>n</w:t>
            </w:r>
            <w:r w:rsidR="00332358">
              <w:rPr>
                <w:noProof/>
                <w:webHidden/>
              </w:rPr>
              <w:tab/>
            </w:r>
            <w:r w:rsidR="00332358">
              <w:rPr>
                <w:noProof/>
                <w:webHidden/>
              </w:rPr>
              <w:fldChar w:fldCharType="begin"/>
            </w:r>
            <w:r w:rsidR="00332358">
              <w:rPr>
                <w:noProof/>
                <w:webHidden/>
              </w:rPr>
              <w:instrText xml:space="preserve"> PAGEREF _Toc30065820 \h </w:instrText>
            </w:r>
            <w:r w:rsidR="00332358">
              <w:rPr>
                <w:noProof/>
                <w:webHidden/>
              </w:rPr>
            </w:r>
            <w:r w:rsidR="00332358">
              <w:rPr>
                <w:noProof/>
                <w:webHidden/>
              </w:rPr>
              <w:fldChar w:fldCharType="separate"/>
            </w:r>
            <w:r w:rsidR="00532564">
              <w:rPr>
                <w:noProof/>
                <w:webHidden/>
              </w:rPr>
              <w:t>9</w:t>
            </w:r>
            <w:r w:rsidR="00332358">
              <w:rPr>
                <w:noProof/>
                <w:webHidden/>
              </w:rPr>
              <w:fldChar w:fldCharType="end"/>
            </w:r>
          </w:hyperlink>
        </w:p>
        <w:p w14:paraId="238BFB0C" w14:textId="19C62449" w:rsidR="00332358" w:rsidRDefault="00460845">
          <w:pPr>
            <w:pStyle w:val="TOC2"/>
            <w:tabs>
              <w:tab w:val="right" w:leader="dot" w:pos="9016"/>
            </w:tabs>
            <w:rPr>
              <w:rFonts w:eastAsiaTheme="minorEastAsia"/>
              <w:noProof/>
              <w:lang w:eastAsia="da-DK"/>
            </w:rPr>
          </w:pPr>
          <w:hyperlink w:anchor="_Toc30065821" w:history="1">
            <w:r w:rsidR="00332358" w:rsidRPr="00C2077B">
              <w:rPr>
                <w:rStyle w:val="Hyperlink"/>
                <w:noProof/>
              </w:rPr>
              <w:t>Aktør-kontekst diagram</w:t>
            </w:r>
            <w:r w:rsidR="00332358">
              <w:rPr>
                <w:noProof/>
                <w:webHidden/>
              </w:rPr>
              <w:tab/>
            </w:r>
            <w:r w:rsidR="00332358">
              <w:rPr>
                <w:noProof/>
                <w:webHidden/>
              </w:rPr>
              <w:fldChar w:fldCharType="begin"/>
            </w:r>
            <w:r w:rsidR="00332358">
              <w:rPr>
                <w:noProof/>
                <w:webHidden/>
              </w:rPr>
              <w:instrText xml:space="preserve"> PAGEREF _Toc30065821 \h </w:instrText>
            </w:r>
            <w:r w:rsidR="00332358">
              <w:rPr>
                <w:noProof/>
                <w:webHidden/>
              </w:rPr>
            </w:r>
            <w:r w:rsidR="00332358">
              <w:rPr>
                <w:noProof/>
                <w:webHidden/>
              </w:rPr>
              <w:fldChar w:fldCharType="separate"/>
            </w:r>
            <w:r w:rsidR="00532564">
              <w:rPr>
                <w:noProof/>
                <w:webHidden/>
              </w:rPr>
              <w:t>9</w:t>
            </w:r>
            <w:r w:rsidR="00332358">
              <w:rPr>
                <w:noProof/>
                <w:webHidden/>
              </w:rPr>
              <w:fldChar w:fldCharType="end"/>
            </w:r>
          </w:hyperlink>
        </w:p>
        <w:p w14:paraId="4C2ABB0C" w14:textId="5A5772CF" w:rsidR="00332358" w:rsidRDefault="00460845">
          <w:pPr>
            <w:pStyle w:val="TOC2"/>
            <w:tabs>
              <w:tab w:val="right" w:leader="dot" w:pos="9016"/>
            </w:tabs>
            <w:rPr>
              <w:rFonts w:eastAsiaTheme="minorEastAsia"/>
              <w:noProof/>
              <w:lang w:eastAsia="da-DK"/>
            </w:rPr>
          </w:pPr>
          <w:hyperlink w:anchor="_Toc30065822" w:history="1">
            <w:r w:rsidR="00332358" w:rsidRPr="00C2077B">
              <w:rPr>
                <w:rStyle w:val="Hyperlink"/>
                <w:noProof/>
              </w:rPr>
              <w:t>Funktionelle krav</w:t>
            </w:r>
            <w:r w:rsidR="00332358">
              <w:rPr>
                <w:noProof/>
                <w:webHidden/>
              </w:rPr>
              <w:tab/>
            </w:r>
            <w:r w:rsidR="00332358">
              <w:rPr>
                <w:noProof/>
                <w:webHidden/>
              </w:rPr>
              <w:fldChar w:fldCharType="begin"/>
            </w:r>
            <w:r w:rsidR="00332358">
              <w:rPr>
                <w:noProof/>
                <w:webHidden/>
              </w:rPr>
              <w:instrText xml:space="preserve"> PAGEREF _Toc30065822 \h </w:instrText>
            </w:r>
            <w:r w:rsidR="00332358">
              <w:rPr>
                <w:noProof/>
                <w:webHidden/>
              </w:rPr>
            </w:r>
            <w:r w:rsidR="00332358">
              <w:rPr>
                <w:noProof/>
                <w:webHidden/>
              </w:rPr>
              <w:fldChar w:fldCharType="separate"/>
            </w:r>
            <w:r w:rsidR="00532564">
              <w:rPr>
                <w:noProof/>
                <w:webHidden/>
              </w:rPr>
              <w:t>9</w:t>
            </w:r>
            <w:r w:rsidR="00332358">
              <w:rPr>
                <w:noProof/>
                <w:webHidden/>
              </w:rPr>
              <w:fldChar w:fldCharType="end"/>
            </w:r>
          </w:hyperlink>
        </w:p>
        <w:p w14:paraId="1E56A456" w14:textId="0CF8879F" w:rsidR="00332358" w:rsidRDefault="00460845">
          <w:pPr>
            <w:pStyle w:val="TOC3"/>
            <w:rPr>
              <w:rFonts w:eastAsiaTheme="minorEastAsia"/>
              <w:noProof/>
              <w:lang w:eastAsia="da-DK"/>
            </w:rPr>
          </w:pPr>
          <w:hyperlink w:anchor="_Toc30065823" w:history="1">
            <w:r w:rsidR="00332358" w:rsidRPr="00C2077B">
              <w:rPr>
                <w:rStyle w:val="Hyperlink"/>
                <w:noProof/>
                <w:lang w:val="en-US"/>
              </w:rPr>
              <w:t>Use case 1: ”Kør banen”</w:t>
            </w:r>
            <w:r w:rsidR="00332358">
              <w:rPr>
                <w:noProof/>
                <w:webHidden/>
              </w:rPr>
              <w:tab/>
            </w:r>
            <w:r w:rsidR="00332358">
              <w:rPr>
                <w:noProof/>
                <w:webHidden/>
              </w:rPr>
              <w:fldChar w:fldCharType="begin"/>
            </w:r>
            <w:r w:rsidR="00332358">
              <w:rPr>
                <w:noProof/>
                <w:webHidden/>
              </w:rPr>
              <w:instrText xml:space="preserve"> PAGEREF _Toc30065823 \h </w:instrText>
            </w:r>
            <w:r w:rsidR="00332358">
              <w:rPr>
                <w:noProof/>
                <w:webHidden/>
              </w:rPr>
            </w:r>
            <w:r w:rsidR="00332358">
              <w:rPr>
                <w:noProof/>
                <w:webHidden/>
              </w:rPr>
              <w:fldChar w:fldCharType="separate"/>
            </w:r>
            <w:r w:rsidR="00532564">
              <w:rPr>
                <w:noProof/>
                <w:webHidden/>
              </w:rPr>
              <w:t>10</w:t>
            </w:r>
            <w:r w:rsidR="00332358">
              <w:rPr>
                <w:noProof/>
                <w:webHidden/>
              </w:rPr>
              <w:fldChar w:fldCharType="end"/>
            </w:r>
          </w:hyperlink>
        </w:p>
        <w:p w14:paraId="7CEB3D12" w14:textId="486591FE" w:rsidR="00332358" w:rsidRDefault="00460845">
          <w:pPr>
            <w:pStyle w:val="TOC3"/>
            <w:rPr>
              <w:rFonts w:eastAsiaTheme="minorEastAsia"/>
              <w:noProof/>
              <w:lang w:eastAsia="da-DK"/>
            </w:rPr>
          </w:pPr>
          <w:hyperlink w:anchor="_Toc30065824" w:history="1">
            <w:r w:rsidR="00332358" w:rsidRPr="00C2077B">
              <w:rPr>
                <w:rStyle w:val="Hyperlink"/>
                <w:noProof/>
              </w:rPr>
              <w:t>Use case 2: ”Afspil lyd”</w:t>
            </w:r>
            <w:r w:rsidR="00332358">
              <w:rPr>
                <w:noProof/>
                <w:webHidden/>
              </w:rPr>
              <w:tab/>
            </w:r>
            <w:r w:rsidR="00332358">
              <w:rPr>
                <w:noProof/>
                <w:webHidden/>
              </w:rPr>
              <w:fldChar w:fldCharType="begin"/>
            </w:r>
            <w:r w:rsidR="00332358">
              <w:rPr>
                <w:noProof/>
                <w:webHidden/>
              </w:rPr>
              <w:instrText xml:space="preserve"> PAGEREF _Toc30065824 \h </w:instrText>
            </w:r>
            <w:r w:rsidR="00332358">
              <w:rPr>
                <w:noProof/>
                <w:webHidden/>
              </w:rPr>
            </w:r>
            <w:r w:rsidR="00332358">
              <w:rPr>
                <w:noProof/>
                <w:webHidden/>
              </w:rPr>
              <w:fldChar w:fldCharType="separate"/>
            </w:r>
            <w:r w:rsidR="00532564">
              <w:rPr>
                <w:noProof/>
                <w:webHidden/>
              </w:rPr>
              <w:t>10</w:t>
            </w:r>
            <w:r w:rsidR="00332358">
              <w:rPr>
                <w:noProof/>
                <w:webHidden/>
              </w:rPr>
              <w:fldChar w:fldCharType="end"/>
            </w:r>
          </w:hyperlink>
        </w:p>
        <w:p w14:paraId="6792E6D4" w14:textId="10EF447E" w:rsidR="00332358" w:rsidRDefault="00460845">
          <w:pPr>
            <w:pStyle w:val="TOC3"/>
            <w:rPr>
              <w:rFonts w:eastAsiaTheme="minorEastAsia"/>
              <w:noProof/>
              <w:lang w:eastAsia="da-DK"/>
            </w:rPr>
          </w:pPr>
          <w:hyperlink w:anchor="_Toc30065825" w:history="1">
            <w:r w:rsidR="00332358" w:rsidRPr="00C2077B">
              <w:rPr>
                <w:rStyle w:val="Hyperlink"/>
                <w:noProof/>
              </w:rPr>
              <w:t>Use case 3: ”Styr forlys”</w:t>
            </w:r>
            <w:r w:rsidR="00332358">
              <w:rPr>
                <w:noProof/>
                <w:webHidden/>
              </w:rPr>
              <w:tab/>
            </w:r>
            <w:r w:rsidR="00332358">
              <w:rPr>
                <w:noProof/>
                <w:webHidden/>
              </w:rPr>
              <w:fldChar w:fldCharType="begin"/>
            </w:r>
            <w:r w:rsidR="00332358">
              <w:rPr>
                <w:noProof/>
                <w:webHidden/>
              </w:rPr>
              <w:instrText xml:space="preserve"> PAGEREF _Toc30065825 \h </w:instrText>
            </w:r>
            <w:r w:rsidR="00332358">
              <w:rPr>
                <w:noProof/>
                <w:webHidden/>
              </w:rPr>
            </w:r>
            <w:r w:rsidR="00332358">
              <w:rPr>
                <w:noProof/>
                <w:webHidden/>
              </w:rPr>
              <w:fldChar w:fldCharType="separate"/>
            </w:r>
            <w:r w:rsidR="00532564">
              <w:rPr>
                <w:noProof/>
                <w:webHidden/>
              </w:rPr>
              <w:t>10</w:t>
            </w:r>
            <w:r w:rsidR="00332358">
              <w:rPr>
                <w:noProof/>
                <w:webHidden/>
              </w:rPr>
              <w:fldChar w:fldCharType="end"/>
            </w:r>
          </w:hyperlink>
        </w:p>
        <w:p w14:paraId="09AE46A2" w14:textId="51A9FA56" w:rsidR="00332358" w:rsidRDefault="00460845">
          <w:pPr>
            <w:pStyle w:val="TOC3"/>
            <w:rPr>
              <w:rFonts w:eastAsiaTheme="minorEastAsia"/>
              <w:noProof/>
              <w:lang w:eastAsia="da-DK"/>
            </w:rPr>
          </w:pPr>
          <w:hyperlink w:anchor="_Toc30065826" w:history="1">
            <w:r w:rsidR="00332358" w:rsidRPr="00C2077B">
              <w:rPr>
                <w:rStyle w:val="Hyperlink"/>
                <w:noProof/>
              </w:rPr>
              <w:t>Use case 4: ”Styr baglys”</w:t>
            </w:r>
            <w:r w:rsidR="00332358">
              <w:rPr>
                <w:noProof/>
                <w:webHidden/>
              </w:rPr>
              <w:tab/>
            </w:r>
            <w:r w:rsidR="00332358">
              <w:rPr>
                <w:noProof/>
                <w:webHidden/>
              </w:rPr>
              <w:fldChar w:fldCharType="begin"/>
            </w:r>
            <w:r w:rsidR="00332358">
              <w:rPr>
                <w:noProof/>
                <w:webHidden/>
              </w:rPr>
              <w:instrText xml:space="preserve"> PAGEREF _Toc30065826 \h </w:instrText>
            </w:r>
            <w:r w:rsidR="00332358">
              <w:rPr>
                <w:noProof/>
                <w:webHidden/>
              </w:rPr>
            </w:r>
            <w:r w:rsidR="00332358">
              <w:rPr>
                <w:noProof/>
                <w:webHidden/>
              </w:rPr>
              <w:fldChar w:fldCharType="separate"/>
            </w:r>
            <w:r w:rsidR="00532564">
              <w:rPr>
                <w:noProof/>
                <w:webHidden/>
              </w:rPr>
              <w:t>11</w:t>
            </w:r>
            <w:r w:rsidR="00332358">
              <w:rPr>
                <w:noProof/>
                <w:webHidden/>
              </w:rPr>
              <w:fldChar w:fldCharType="end"/>
            </w:r>
          </w:hyperlink>
        </w:p>
        <w:p w14:paraId="7DD872BD" w14:textId="69399662" w:rsidR="00332358" w:rsidRDefault="00460845">
          <w:pPr>
            <w:pStyle w:val="TOC2"/>
            <w:tabs>
              <w:tab w:val="right" w:leader="dot" w:pos="9016"/>
            </w:tabs>
            <w:rPr>
              <w:rFonts w:eastAsiaTheme="minorEastAsia"/>
              <w:noProof/>
              <w:lang w:eastAsia="da-DK"/>
            </w:rPr>
          </w:pPr>
          <w:hyperlink w:anchor="_Toc30065827" w:history="1">
            <w:r w:rsidR="00332358" w:rsidRPr="00C2077B">
              <w:rPr>
                <w:rStyle w:val="Hyperlink"/>
                <w:noProof/>
              </w:rPr>
              <w:t>Ikke-funktionelle krav</w:t>
            </w:r>
            <w:r w:rsidR="00332358">
              <w:rPr>
                <w:noProof/>
                <w:webHidden/>
              </w:rPr>
              <w:tab/>
            </w:r>
            <w:r w:rsidR="00332358">
              <w:rPr>
                <w:noProof/>
                <w:webHidden/>
              </w:rPr>
              <w:fldChar w:fldCharType="begin"/>
            </w:r>
            <w:r w:rsidR="00332358">
              <w:rPr>
                <w:noProof/>
                <w:webHidden/>
              </w:rPr>
              <w:instrText xml:space="preserve"> PAGEREF _Toc30065827 \h </w:instrText>
            </w:r>
            <w:r w:rsidR="00332358">
              <w:rPr>
                <w:noProof/>
                <w:webHidden/>
              </w:rPr>
            </w:r>
            <w:r w:rsidR="00332358">
              <w:rPr>
                <w:noProof/>
                <w:webHidden/>
              </w:rPr>
              <w:fldChar w:fldCharType="separate"/>
            </w:r>
            <w:r w:rsidR="00532564">
              <w:rPr>
                <w:noProof/>
                <w:webHidden/>
              </w:rPr>
              <w:t>11</w:t>
            </w:r>
            <w:r w:rsidR="00332358">
              <w:rPr>
                <w:noProof/>
                <w:webHidden/>
              </w:rPr>
              <w:fldChar w:fldCharType="end"/>
            </w:r>
          </w:hyperlink>
        </w:p>
        <w:p w14:paraId="73B6BE35" w14:textId="18F8B9B4" w:rsidR="00332358" w:rsidRDefault="00460845">
          <w:pPr>
            <w:pStyle w:val="TOC1"/>
            <w:rPr>
              <w:rFonts w:eastAsiaTheme="minorEastAsia"/>
              <w:noProof/>
              <w:lang w:eastAsia="da-DK"/>
            </w:rPr>
          </w:pPr>
          <w:hyperlink w:anchor="_Toc30065828" w:history="1">
            <w:r w:rsidR="00332358" w:rsidRPr="00C2077B">
              <w:rPr>
                <w:rStyle w:val="Hyperlink"/>
                <w:noProof/>
              </w:rPr>
              <w:t>Hardware</w:t>
            </w:r>
            <w:r w:rsidR="00332358">
              <w:rPr>
                <w:noProof/>
                <w:webHidden/>
              </w:rPr>
              <w:tab/>
            </w:r>
            <w:r w:rsidR="00332358">
              <w:rPr>
                <w:noProof/>
                <w:webHidden/>
              </w:rPr>
              <w:fldChar w:fldCharType="begin"/>
            </w:r>
            <w:r w:rsidR="00332358">
              <w:rPr>
                <w:noProof/>
                <w:webHidden/>
              </w:rPr>
              <w:instrText xml:space="preserve"> PAGEREF _Toc30065828 \h </w:instrText>
            </w:r>
            <w:r w:rsidR="00332358">
              <w:rPr>
                <w:noProof/>
                <w:webHidden/>
              </w:rPr>
            </w:r>
            <w:r w:rsidR="00332358">
              <w:rPr>
                <w:noProof/>
                <w:webHidden/>
              </w:rPr>
              <w:fldChar w:fldCharType="separate"/>
            </w:r>
            <w:r w:rsidR="00532564">
              <w:rPr>
                <w:noProof/>
                <w:webHidden/>
              </w:rPr>
              <w:t>13</w:t>
            </w:r>
            <w:r w:rsidR="00332358">
              <w:rPr>
                <w:noProof/>
                <w:webHidden/>
              </w:rPr>
              <w:fldChar w:fldCharType="end"/>
            </w:r>
          </w:hyperlink>
        </w:p>
        <w:p w14:paraId="44ABF9B4" w14:textId="20A46050" w:rsidR="00332358" w:rsidRDefault="00460845">
          <w:pPr>
            <w:pStyle w:val="TOC2"/>
            <w:tabs>
              <w:tab w:val="right" w:leader="dot" w:pos="9016"/>
            </w:tabs>
            <w:rPr>
              <w:rFonts w:eastAsiaTheme="minorEastAsia"/>
              <w:noProof/>
              <w:lang w:eastAsia="da-DK"/>
            </w:rPr>
          </w:pPr>
          <w:hyperlink w:anchor="_Toc30065829" w:history="1">
            <w:r w:rsidR="00332358" w:rsidRPr="00C2077B">
              <w:rPr>
                <w:rStyle w:val="Hyperlink"/>
                <w:noProof/>
              </w:rPr>
              <w:t>Hardware arkitektur (Alle)</w:t>
            </w:r>
            <w:r w:rsidR="00332358">
              <w:rPr>
                <w:noProof/>
                <w:webHidden/>
              </w:rPr>
              <w:tab/>
            </w:r>
            <w:r w:rsidR="00332358">
              <w:rPr>
                <w:noProof/>
                <w:webHidden/>
              </w:rPr>
              <w:fldChar w:fldCharType="begin"/>
            </w:r>
            <w:r w:rsidR="00332358">
              <w:rPr>
                <w:noProof/>
                <w:webHidden/>
              </w:rPr>
              <w:instrText xml:space="preserve"> PAGEREF _Toc30065829 \h </w:instrText>
            </w:r>
            <w:r w:rsidR="00332358">
              <w:rPr>
                <w:noProof/>
                <w:webHidden/>
              </w:rPr>
            </w:r>
            <w:r w:rsidR="00332358">
              <w:rPr>
                <w:noProof/>
                <w:webHidden/>
              </w:rPr>
              <w:fldChar w:fldCharType="separate"/>
            </w:r>
            <w:r w:rsidR="00532564">
              <w:rPr>
                <w:noProof/>
                <w:webHidden/>
              </w:rPr>
              <w:t>13</w:t>
            </w:r>
            <w:r w:rsidR="00332358">
              <w:rPr>
                <w:noProof/>
                <w:webHidden/>
              </w:rPr>
              <w:fldChar w:fldCharType="end"/>
            </w:r>
          </w:hyperlink>
        </w:p>
        <w:p w14:paraId="14975160" w14:textId="3A4B22BE" w:rsidR="00332358" w:rsidRDefault="00460845">
          <w:pPr>
            <w:pStyle w:val="TOC2"/>
            <w:tabs>
              <w:tab w:val="right" w:leader="dot" w:pos="9016"/>
            </w:tabs>
            <w:rPr>
              <w:rFonts w:eastAsiaTheme="minorEastAsia"/>
              <w:noProof/>
              <w:lang w:eastAsia="da-DK"/>
            </w:rPr>
          </w:pPr>
          <w:hyperlink w:anchor="_Toc30065830" w:history="1">
            <w:r w:rsidR="00332358" w:rsidRPr="00C2077B">
              <w:rPr>
                <w:rStyle w:val="Hyperlink"/>
                <w:noProof/>
              </w:rPr>
              <w:t>Hardware design</w:t>
            </w:r>
            <w:r w:rsidR="00332358">
              <w:rPr>
                <w:noProof/>
                <w:webHidden/>
              </w:rPr>
              <w:tab/>
            </w:r>
            <w:r w:rsidR="00332358">
              <w:rPr>
                <w:noProof/>
                <w:webHidden/>
              </w:rPr>
              <w:fldChar w:fldCharType="begin"/>
            </w:r>
            <w:r w:rsidR="00332358">
              <w:rPr>
                <w:noProof/>
                <w:webHidden/>
              </w:rPr>
              <w:instrText xml:space="preserve"> PAGEREF _Toc30065830 \h </w:instrText>
            </w:r>
            <w:r w:rsidR="00332358">
              <w:rPr>
                <w:noProof/>
                <w:webHidden/>
              </w:rPr>
            </w:r>
            <w:r w:rsidR="00332358">
              <w:rPr>
                <w:noProof/>
                <w:webHidden/>
              </w:rPr>
              <w:fldChar w:fldCharType="separate"/>
            </w:r>
            <w:r w:rsidR="00532564">
              <w:rPr>
                <w:noProof/>
                <w:webHidden/>
              </w:rPr>
              <w:t>17</w:t>
            </w:r>
            <w:r w:rsidR="00332358">
              <w:rPr>
                <w:noProof/>
                <w:webHidden/>
              </w:rPr>
              <w:fldChar w:fldCharType="end"/>
            </w:r>
          </w:hyperlink>
        </w:p>
        <w:p w14:paraId="0C198155" w14:textId="374082C7" w:rsidR="00332358" w:rsidRDefault="00460845">
          <w:pPr>
            <w:pStyle w:val="TOC3"/>
            <w:rPr>
              <w:rFonts w:eastAsiaTheme="minorEastAsia"/>
              <w:noProof/>
              <w:lang w:eastAsia="da-DK"/>
            </w:rPr>
          </w:pPr>
          <w:hyperlink w:anchor="_Toc30065831" w:history="1">
            <w:r w:rsidR="00332358" w:rsidRPr="00C2077B">
              <w:rPr>
                <w:rStyle w:val="Hyperlink"/>
                <w:noProof/>
              </w:rPr>
              <w:t>Motorhardware (Gustav)</w:t>
            </w:r>
            <w:r w:rsidR="00332358">
              <w:rPr>
                <w:noProof/>
                <w:webHidden/>
              </w:rPr>
              <w:tab/>
            </w:r>
            <w:r w:rsidR="00332358">
              <w:rPr>
                <w:noProof/>
                <w:webHidden/>
              </w:rPr>
              <w:fldChar w:fldCharType="begin"/>
            </w:r>
            <w:r w:rsidR="00332358">
              <w:rPr>
                <w:noProof/>
                <w:webHidden/>
              </w:rPr>
              <w:instrText xml:space="preserve"> PAGEREF _Toc30065831 \h </w:instrText>
            </w:r>
            <w:r w:rsidR="00332358">
              <w:rPr>
                <w:noProof/>
                <w:webHidden/>
              </w:rPr>
            </w:r>
            <w:r w:rsidR="00332358">
              <w:rPr>
                <w:noProof/>
                <w:webHidden/>
              </w:rPr>
              <w:fldChar w:fldCharType="separate"/>
            </w:r>
            <w:r w:rsidR="00532564">
              <w:rPr>
                <w:noProof/>
                <w:webHidden/>
              </w:rPr>
              <w:t>17</w:t>
            </w:r>
            <w:r w:rsidR="00332358">
              <w:rPr>
                <w:noProof/>
                <w:webHidden/>
              </w:rPr>
              <w:fldChar w:fldCharType="end"/>
            </w:r>
          </w:hyperlink>
        </w:p>
        <w:p w14:paraId="498348DC" w14:textId="4B11622F" w:rsidR="00332358" w:rsidRDefault="00460845">
          <w:pPr>
            <w:pStyle w:val="TOC3"/>
            <w:rPr>
              <w:rFonts w:eastAsiaTheme="minorEastAsia"/>
              <w:noProof/>
              <w:lang w:eastAsia="da-DK"/>
            </w:rPr>
          </w:pPr>
          <w:hyperlink w:anchor="_Toc30065832" w:history="1">
            <w:r w:rsidR="00332358" w:rsidRPr="00C2077B">
              <w:rPr>
                <w:rStyle w:val="Hyperlink"/>
                <w:noProof/>
              </w:rPr>
              <w:t>Lyshardware (Simon og Shyn)</w:t>
            </w:r>
            <w:r w:rsidR="00332358">
              <w:rPr>
                <w:noProof/>
                <w:webHidden/>
              </w:rPr>
              <w:tab/>
            </w:r>
            <w:r w:rsidR="00332358">
              <w:rPr>
                <w:noProof/>
                <w:webHidden/>
              </w:rPr>
              <w:fldChar w:fldCharType="begin"/>
            </w:r>
            <w:r w:rsidR="00332358">
              <w:rPr>
                <w:noProof/>
                <w:webHidden/>
              </w:rPr>
              <w:instrText xml:space="preserve"> PAGEREF _Toc30065832 \h </w:instrText>
            </w:r>
            <w:r w:rsidR="00332358">
              <w:rPr>
                <w:noProof/>
                <w:webHidden/>
              </w:rPr>
            </w:r>
            <w:r w:rsidR="00332358">
              <w:rPr>
                <w:noProof/>
                <w:webHidden/>
              </w:rPr>
              <w:fldChar w:fldCharType="separate"/>
            </w:r>
            <w:r w:rsidR="00532564">
              <w:rPr>
                <w:noProof/>
                <w:webHidden/>
              </w:rPr>
              <w:t>21</w:t>
            </w:r>
            <w:r w:rsidR="00332358">
              <w:rPr>
                <w:noProof/>
                <w:webHidden/>
              </w:rPr>
              <w:fldChar w:fldCharType="end"/>
            </w:r>
          </w:hyperlink>
        </w:p>
        <w:p w14:paraId="4C8EF57D" w14:textId="494D282A" w:rsidR="00332358" w:rsidRDefault="00460845">
          <w:pPr>
            <w:pStyle w:val="TOC3"/>
            <w:rPr>
              <w:rFonts w:eastAsiaTheme="minorEastAsia"/>
              <w:noProof/>
              <w:lang w:eastAsia="da-DK"/>
            </w:rPr>
          </w:pPr>
          <w:hyperlink w:anchor="_Toc30065833" w:history="1">
            <w:r w:rsidR="00332358" w:rsidRPr="00C2077B">
              <w:rPr>
                <w:rStyle w:val="Hyperlink"/>
                <w:noProof/>
              </w:rPr>
              <w:t>SOMO-II (Rasmus &amp; Camilla)</w:t>
            </w:r>
            <w:r w:rsidR="00332358">
              <w:rPr>
                <w:noProof/>
                <w:webHidden/>
              </w:rPr>
              <w:tab/>
            </w:r>
            <w:r w:rsidR="00332358">
              <w:rPr>
                <w:noProof/>
                <w:webHidden/>
              </w:rPr>
              <w:fldChar w:fldCharType="begin"/>
            </w:r>
            <w:r w:rsidR="00332358">
              <w:rPr>
                <w:noProof/>
                <w:webHidden/>
              </w:rPr>
              <w:instrText xml:space="preserve"> PAGEREF _Toc30065833 \h </w:instrText>
            </w:r>
            <w:r w:rsidR="00332358">
              <w:rPr>
                <w:noProof/>
                <w:webHidden/>
              </w:rPr>
            </w:r>
            <w:r w:rsidR="00332358">
              <w:rPr>
                <w:noProof/>
                <w:webHidden/>
              </w:rPr>
              <w:fldChar w:fldCharType="separate"/>
            </w:r>
            <w:r w:rsidR="00532564">
              <w:rPr>
                <w:noProof/>
                <w:webHidden/>
              </w:rPr>
              <w:t>27</w:t>
            </w:r>
            <w:r w:rsidR="00332358">
              <w:rPr>
                <w:noProof/>
                <w:webHidden/>
              </w:rPr>
              <w:fldChar w:fldCharType="end"/>
            </w:r>
          </w:hyperlink>
        </w:p>
        <w:p w14:paraId="236CA6E3" w14:textId="221B86BA" w:rsidR="00332358" w:rsidRDefault="00460845">
          <w:pPr>
            <w:pStyle w:val="TOC1"/>
            <w:rPr>
              <w:rFonts w:eastAsiaTheme="minorEastAsia"/>
              <w:noProof/>
              <w:lang w:eastAsia="da-DK"/>
            </w:rPr>
          </w:pPr>
          <w:hyperlink w:anchor="_Toc30065834" w:history="1">
            <w:r w:rsidR="00332358" w:rsidRPr="00C2077B">
              <w:rPr>
                <w:rStyle w:val="Hyperlink"/>
                <w:noProof/>
              </w:rPr>
              <w:t>Software</w:t>
            </w:r>
            <w:r w:rsidR="00332358">
              <w:rPr>
                <w:noProof/>
                <w:webHidden/>
              </w:rPr>
              <w:tab/>
            </w:r>
            <w:r w:rsidR="00332358">
              <w:rPr>
                <w:noProof/>
                <w:webHidden/>
              </w:rPr>
              <w:fldChar w:fldCharType="begin"/>
            </w:r>
            <w:r w:rsidR="00332358">
              <w:rPr>
                <w:noProof/>
                <w:webHidden/>
              </w:rPr>
              <w:instrText xml:space="preserve"> PAGEREF _Toc30065834 \h </w:instrText>
            </w:r>
            <w:r w:rsidR="00332358">
              <w:rPr>
                <w:noProof/>
                <w:webHidden/>
              </w:rPr>
            </w:r>
            <w:r w:rsidR="00332358">
              <w:rPr>
                <w:noProof/>
                <w:webHidden/>
              </w:rPr>
              <w:fldChar w:fldCharType="separate"/>
            </w:r>
            <w:r w:rsidR="00532564">
              <w:rPr>
                <w:noProof/>
                <w:webHidden/>
              </w:rPr>
              <w:t>29</w:t>
            </w:r>
            <w:r w:rsidR="00332358">
              <w:rPr>
                <w:noProof/>
                <w:webHidden/>
              </w:rPr>
              <w:fldChar w:fldCharType="end"/>
            </w:r>
          </w:hyperlink>
        </w:p>
        <w:p w14:paraId="1A4B0A37" w14:textId="1272F7AC" w:rsidR="00332358" w:rsidRDefault="00460845">
          <w:pPr>
            <w:pStyle w:val="TOC2"/>
            <w:tabs>
              <w:tab w:val="right" w:leader="dot" w:pos="9016"/>
            </w:tabs>
            <w:rPr>
              <w:rFonts w:eastAsiaTheme="minorEastAsia"/>
              <w:noProof/>
              <w:lang w:eastAsia="da-DK"/>
            </w:rPr>
          </w:pPr>
          <w:hyperlink w:anchor="_Toc30065835" w:history="1">
            <w:r w:rsidR="00332358" w:rsidRPr="00C2077B">
              <w:rPr>
                <w:rStyle w:val="Hyperlink"/>
                <w:noProof/>
              </w:rPr>
              <w:t>Software arkitektur (Alle)</w:t>
            </w:r>
            <w:r w:rsidR="00332358">
              <w:rPr>
                <w:noProof/>
                <w:webHidden/>
              </w:rPr>
              <w:tab/>
            </w:r>
            <w:r w:rsidR="00332358">
              <w:rPr>
                <w:noProof/>
                <w:webHidden/>
              </w:rPr>
              <w:fldChar w:fldCharType="begin"/>
            </w:r>
            <w:r w:rsidR="00332358">
              <w:rPr>
                <w:noProof/>
                <w:webHidden/>
              </w:rPr>
              <w:instrText xml:space="preserve"> PAGEREF _Toc30065835 \h </w:instrText>
            </w:r>
            <w:r w:rsidR="00332358">
              <w:rPr>
                <w:noProof/>
                <w:webHidden/>
              </w:rPr>
            </w:r>
            <w:r w:rsidR="00332358">
              <w:rPr>
                <w:noProof/>
                <w:webHidden/>
              </w:rPr>
              <w:fldChar w:fldCharType="separate"/>
            </w:r>
            <w:r w:rsidR="00532564">
              <w:rPr>
                <w:noProof/>
                <w:webHidden/>
              </w:rPr>
              <w:t>29</w:t>
            </w:r>
            <w:r w:rsidR="00332358">
              <w:rPr>
                <w:noProof/>
                <w:webHidden/>
              </w:rPr>
              <w:fldChar w:fldCharType="end"/>
            </w:r>
          </w:hyperlink>
        </w:p>
        <w:p w14:paraId="4BD398DA" w14:textId="54E0061B" w:rsidR="00332358" w:rsidRDefault="00460845">
          <w:pPr>
            <w:pStyle w:val="TOC2"/>
            <w:tabs>
              <w:tab w:val="right" w:leader="dot" w:pos="9016"/>
            </w:tabs>
            <w:rPr>
              <w:rFonts w:eastAsiaTheme="minorEastAsia"/>
              <w:noProof/>
              <w:lang w:eastAsia="da-DK"/>
            </w:rPr>
          </w:pPr>
          <w:hyperlink w:anchor="_Toc30065836" w:history="1">
            <w:r w:rsidR="00332358" w:rsidRPr="00C2077B">
              <w:rPr>
                <w:rStyle w:val="Hyperlink"/>
                <w:noProof/>
              </w:rPr>
              <w:t>Software design</w:t>
            </w:r>
            <w:r w:rsidR="00332358">
              <w:rPr>
                <w:noProof/>
                <w:webHidden/>
              </w:rPr>
              <w:tab/>
            </w:r>
            <w:r w:rsidR="00332358">
              <w:rPr>
                <w:noProof/>
                <w:webHidden/>
              </w:rPr>
              <w:fldChar w:fldCharType="begin"/>
            </w:r>
            <w:r w:rsidR="00332358">
              <w:rPr>
                <w:noProof/>
                <w:webHidden/>
              </w:rPr>
              <w:instrText xml:space="preserve"> PAGEREF _Toc30065836 \h </w:instrText>
            </w:r>
            <w:r w:rsidR="00332358">
              <w:rPr>
                <w:noProof/>
                <w:webHidden/>
              </w:rPr>
            </w:r>
            <w:r w:rsidR="00332358">
              <w:rPr>
                <w:noProof/>
                <w:webHidden/>
              </w:rPr>
              <w:fldChar w:fldCharType="separate"/>
            </w:r>
            <w:r w:rsidR="00532564">
              <w:rPr>
                <w:noProof/>
                <w:webHidden/>
              </w:rPr>
              <w:t>30</w:t>
            </w:r>
            <w:r w:rsidR="00332358">
              <w:rPr>
                <w:noProof/>
                <w:webHidden/>
              </w:rPr>
              <w:fldChar w:fldCharType="end"/>
            </w:r>
          </w:hyperlink>
        </w:p>
        <w:p w14:paraId="0F9BB7DE" w14:textId="7603C8AE" w:rsidR="00332358" w:rsidRDefault="00460845">
          <w:pPr>
            <w:pStyle w:val="TOC3"/>
            <w:rPr>
              <w:rFonts w:eastAsiaTheme="minorEastAsia"/>
              <w:noProof/>
              <w:lang w:eastAsia="da-DK"/>
            </w:rPr>
          </w:pPr>
          <w:hyperlink w:anchor="_Toc30065837" w:history="1">
            <w:r w:rsidR="00332358" w:rsidRPr="00C2077B">
              <w:rPr>
                <w:rStyle w:val="Hyperlink"/>
                <w:noProof/>
              </w:rPr>
              <w:t>Motor software (Gustav)</w:t>
            </w:r>
            <w:r w:rsidR="00332358">
              <w:rPr>
                <w:noProof/>
                <w:webHidden/>
              </w:rPr>
              <w:tab/>
            </w:r>
            <w:r w:rsidR="00332358">
              <w:rPr>
                <w:noProof/>
                <w:webHidden/>
              </w:rPr>
              <w:fldChar w:fldCharType="begin"/>
            </w:r>
            <w:r w:rsidR="00332358">
              <w:rPr>
                <w:noProof/>
                <w:webHidden/>
              </w:rPr>
              <w:instrText xml:space="preserve"> PAGEREF _Toc30065837 \h </w:instrText>
            </w:r>
            <w:r w:rsidR="00332358">
              <w:rPr>
                <w:noProof/>
                <w:webHidden/>
              </w:rPr>
            </w:r>
            <w:r w:rsidR="00332358">
              <w:rPr>
                <w:noProof/>
                <w:webHidden/>
              </w:rPr>
              <w:fldChar w:fldCharType="separate"/>
            </w:r>
            <w:r w:rsidR="00532564">
              <w:rPr>
                <w:noProof/>
                <w:webHidden/>
              </w:rPr>
              <w:t>30</w:t>
            </w:r>
            <w:r w:rsidR="00332358">
              <w:rPr>
                <w:noProof/>
                <w:webHidden/>
              </w:rPr>
              <w:fldChar w:fldCharType="end"/>
            </w:r>
          </w:hyperlink>
        </w:p>
        <w:p w14:paraId="63E97CDD" w14:textId="6D9BC777" w:rsidR="00332358" w:rsidRDefault="00460845">
          <w:pPr>
            <w:pStyle w:val="TOC3"/>
            <w:rPr>
              <w:rFonts w:eastAsiaTheme="minorEastAsia"/>
              <w:noProof/>
              <w:lang w:eastAsia="da-DK"/>
            </w:rPr>
          </w:pPr>
          <w:hyperlink w:anchor="_Toc30065838" w:history="1">
            <w:r w:rsidR="00332358" w:rsidRPr="00C2077B">
              <w:rPr>
                <w:rStyle w:val="Hyperlink"/>
                <w:noProof/>
              </w:rPr>
              <w:t>Lys software (Simon og Shyn)</w:t>
            </w:r>
            <w:r w:rsidR="00332358">
              <w:rPr>
                <w:noProof/>
                <w:webHidden/>
              </w:rPr>
              <w:tab/>
            </w:r>
            <w:r w:rsidR="00332358">
              <w:rPr>
                <w:noProof/>
                <w:webHidden/>
              </w:rPr>
              <w:fldChar w:fldCharType="begin"/>
            </w:r>
            <w:r w:rsidR="00332358">
              <w:rPr>
                <w:noProof/>
                <w:webHidden/>
              </w:rPr>
              <w:instrText xml:space="preserve"> PAGEREF _Toc30065838 \h </w:instrText>
            </w:r>
            <w:r w:rsidR="00332358">
              <w:rPr>
                <w:noProof/>
                <w:webHidden/>
              </w:rPr>
            </w:r>
            <w:r w:rsidR="00332358">
              <w:rPr>
                <w:noProof/>
                <w:webHidden/>
              </w:rPr>
              <w:fldChar w:fldCharType="separate"/>
            </w:r>
            <w:r w:rsidR="00532564">
              <w:rPr>
                <w:noProof/>
                <w:webHidden/>
              </w:rPr>
              <w:t>33</w:t>
            </w:r>
            <w:r w:rsidR="00332358">
              <w:rPr>
                <w:noProof/>
                <w:webHidden/>
              </w:rPr>
              <w:fldChar w:fldCharType="end"/>
            </w:r>
          </w:hyperlink>
        </w:p>
        <w:p w14:paraId="0F68137D" w14:textId="0ED665F1" w:rsidR="00332358" w:rsidRDefault="00460845">
          <w:pPr>
            <w:pStyle w:val="TOC3"/>
            <w:rPr>
              <w:rFonts w:eastAsiaTheme="minorEastAsia"/>
              <w:noProof/>
              <w:lang w:eastAsia="da-DK"/>
            </w:rPr>
          </w:pPr>
          <w:hyperlink w:anchor="_Toc30065839" w:history="1">
            <w:r w:rsidR="00332358" w:rsidRPr="00C2077B">
              <w:rPr>
                <w:rStyle w:val="Hyperlink"/>
                <w:noProof/>
              </w:rPr>
              <w:t>Somo software (Rasmus &amp; Camilla)</w:t>
            </w:r>
            <w:r w:rsidR="00332358">
              <w:rPr>
                <w:noProof/>
                <w:webHidden/>
              </w:rPr>
              <w:tab/>
            </w:r>
            <w:r w:rsidR="00332358">
              <w:rPr>
                <w:noProof/>
                <w:webHidden/>
              </w:rPr>
              <w:fldChar w:fldCharType="begin"/>
            </w:r>
            <w:r w:rsidR="00332358">
              <w:rPr>
                <w:noProof/>
                <w:webHidden/>
              </w:rPr>
              <w:instrText xml:space="preserve"> PAGEREF _Toc30065839 \h </w:instrText>
            </w:r>
            <w:r w:rsidR="00332358">
              <w:rPr>
                <w:noProof/>
                <w:webHidden/>
              </w:rPr>
            </w:r>
            <w:r w:rsidR="00332358">
              <w:rPr>
                <w:noProof/>
                <w:webHidden/>
              </w:rPr>
              <w:fldChar w:fldCharType="separate"/>
            </w:r>
            <w:r w:rsidR="00532564">
              <w:rPr>
                <w:noProof/>
                <w:webHidden/>
              </w:rPr>
              <w:t>35</w:t>
            </w:r>
            <w:r w:rsidR="00332358">
              <w:rPr>
                <w:noProof/>
                <w:webHidden/>
              </w:rPr>
              <w:fldChar w:fldCharType="end"/>
            </w:r>
          </w:hyperlink>
        </w:p>
        <w:p w14:paraId="26C056C9" w14:textId="0309CB7D" w:rsidR="00332358" w:rsidRDefault="00460845">
          <w:pPr>
            <w:pStyle w:val="TOC3"/>
            <w:rPr>
              <w:rFonts w:eastAsiaTheme="minorEastAsia"/>
              <w:noProof/>
              <w:lang w:eastAsia="da-DK"/>
            </w:rPr>
          </w:pPr>
          <w:hyperlink w:anchor="_Toc30065840" w:history="1">
            <w:r w:rsidR="00332358" w:rsidRPr="00C2077B">
              <w:rPr>
                <w:rStyle w:val="Hyperlink"/>
                <w:noProof/>
              </w:rPr>
              <w:t>Sensor software (Andreas &amp; Anders)</w:t>
            </w:r>
            <w:r w:rsidR="00332358">
              <w:rPr>
                <w:noProof/>
                <w:webHidden/>
              </w:rPr>
              <w:tab/>
            </w:r>
            <w:r w:rsidR="00332358">
              <w:rPr>
                <w:noProof/>
                <w:webHidden/>
              </w:rPr>
              <w:fldChar w:fldCharType="begin"/>
            </w:r>
            <w:r w:rsidR="00332358">
              <w:rPr>
                <w:noProof/>
                <w:webHidden/>
              </w:rPr>
              <w:instrText xml:space="preserve"> PAGEREF _Toc30065840 \h </w:instrText>
            </w:r>
            <w:r w:rsidR="00332358">
              <w:rPr>
                <w:noProof/>
                <w:webHidden/>
              </w:rPr>
            </w:r>
            <w:r w:rsidR="00332358">
              <w:rPr>
                <w:noProof/>
                <w:webHidden/>
              </w:rPr>
              <w:fldChar w:fldCharType="separate"/>
            </w:r>
            <w:r w:rsidR="00532564">
              <w:rPr>
                <w:noProof/>
                <w:webHidden/>
              </w:rPr>
              <w:t>38</w:t>
            </w:r>
            <w:r w:rsidR="00332358">
              <w:rPr>
                <w:noProof/>
                <w:webHidden/>
              </w:rPr>
              <w:fldChar w:fldCharType="end"/>
            </w:r>
          </w:hyperlink>
        </w:p>
        <w:p w14:paraId="3BCE3596" w14:textId="32748F87" w:rsidR="00332358" w:rsidRDefault="00460845">
          <w:pPr>
            <w:pStyle w:val="TOC1"/>
            <w:rPr>
              <w:rFonts w:eastAsiaTheme="minorEastAsia"/>
              <w:noProof/>
              <w:lang w:eastAsia="da-DK"/>
            </w:rPr>
          </w:pPr>
          <w:hyperlink w:anchor="_Toc30065841" w:history="1">
            <w:r w:rsidR="00332358" w:rsidRPr="00C2077B">
              <w:rPr>
                <w:rStyle w:val="Hyperlink"/>
                <w:noProof/>
              </w:rPr>
              <w:t>Accepttest</w:t>
            </w:r>
            <w:r w:rsidR="00332358">
              <w:rPr>
                <w:noProof/>
                <w:webHidden/>
              </w:rPr>
              <w:tab/>
            </w:r>
            <w:r w:rsidR="00332358">
              <w:rPr>
                <w:noProof/>
                <w:webHidden/>
              </w:rPr>
              <w:fldChar w:fldCharType="begin"/>
            </w:r>
            <w:r w:rsidR="00332358">
              <w:rPr>
                <w:noProof/>
                <w:webHidden/>
              </w:rPr>
              <w:instrText xml:space="preserve"> PAGEREF _Toc30065841 \h </w:instrText>
            </w:r>
            <w:r w:rsidR="00332358">
              <w:rPr>
                <w:noProof/>
                <w:webHidden/>
              </w:rPr>
            </w:r>
            <w:r w:rsidR="00332358">
              <w:rPr>
                <w:noProof/>
                <w:webHidden/>
              </w:rPr>
              <w:fldChar w:fldCharType="separate"/>
            </w:r>
            <w:r w:rsidR="00532564">
              <w:rPr>
                <w:noProof/>
                <w:webHidden/>
              </w:rPr>
              <w:t>42</w:t>
            </w:r>
            <w:r w:rsidR="00332358">
              <w:rPr>
                <w:noProof/>
                <w:webHidden/>
              </w:rPr>
              <w:fldChar w:fldCharType="end"/>
            </w:r>
          </w:hyperlink>
        </w:p>
        <w:p w14:paraId="70EA89CA" w14:textId="3ABE00B9" w:rsidR="00332358" w:rsidRDefault="00460845">
          <w:pPr>
            <w:pStyle w:val="TOC2"/>
            <w:tabs>
              <w:tab w:val="right" w:leader="dot" w:pos="9016"/>
            </w:tabs>
            <w:rPr>
              <w:rFonts w:eastAsiaTheme="minorEastAsia"/>
              <w:noProof/>
              <w:lang w:eastAsia="da-DK"/>
            </w:rPr>
          </w:pPr>
          <w:hyperlink w:anchor="_Toc30065842" w:history="1">
            <w:r w:rsidR="00332358" w:rsidRPr="00C2077B">
              <w:rPr>
                <w:rStyle w:val="Hyperlink"/>
                <w:noProof/>
              </w:rPr>
              <w:t>Funktionelle krav</w:t>
            </w:r>
            <w:r w:rsidR="00332358">
              <w:rPr>
                <w:noProof/>
                <w:webHidden/>
              </w:rPr>
              <w:tab/>
            </w:r>
            <w:r w:rsidR="00332358">
              <w:rPr>
                <w:noProof/>
                <w:webHidden/>
              </w:rPr>
              <w:fldChar w:fldCharType="begin"/>
            </w:r>
            <w:r w:rsidR="00332358">
              <w:rPr>
                <w:noProof/>
                <w:webHidden/>
              </w:rPr>
              <w:instrText xml:space="preserve"> PAGEREF _Toc30065842 \h </w:instrText>
            </w:r>
            <w:r w:rsidR="00332358">
              <w:rPr>
                <w:noProof/>
                <w:webHidden/>
              </w:rPr>
            </w:r>
            <w:r w:rsidR="00332358">
              <w:rPr>
                <w:noProof/>
                <w:webHidden/>
              </w:rPr>
              <w:fldChar w:fldCharType="separate"/>
            </w:r>
            <w:r w:rsidR="00532564">
              <w:rPr>
                <w:noProof/>
                <w:webHidden/>
              </w:rPr>
              <w:t>42</w:t>
            </w:r>
            <w:r w:rsidR="00332358">
              <w:rPr>
                <w:noProof/>
                <w:webHidden/>
              </w:rPr>
              <w:fldChar w:fldCharType="end"/>
            </w:r>
          </w:hyperlink>
        </w:p>
        <w:p w14:paraId="70B50377" w14:textId="636489AF" w:rsidR="00332358" w:rsidRDefault="00460845">
          <w:pPr>
            <w:pStyle w:val="TOC2"/>
            <w:tabs>
              <w:tab w:val="right" w:leader="dot" w:pos="9016"/>
            </w:tabs>
            <w:rPr>
              <w:rFonts w:eastAsiaTheme="minorEastAsia"/>
              <w:noProof/>
              <w:lang w:eastAsia="da-DK"/>
            </w:rPr>
          </w:pPr>
          <w:hyperlink w:anchor="_Toc30065843" w:history="1">
            <w:r w:rsidR="00332358" w:rsidRPr="00C2077B">
              <w:rPr>
                <w:rStyle w:val="Hyperlink"/>
                <w:noProof/>
              </w:rPr>
              <w:t>Ikke-funktionelle krav</w:t>
            </w:r>
            <w:r w:rsidR="00332358">
              <w:rPr>
                <w:noProof/>
                <w:webHidden/>
              </w:rPr>
              <w:tab/>
            </w:r>
            <w:r w:rsidR="00332358">
              <w:rPr>
                <w:noProof/>
                <w:webHidden/>
              </w:rPr>
              <w:fldChar w:fldCharType="begin"/>
            </w:r>
            <w:r w:rsidR="00332358">
              <w:rPr>
                <w:noProof/>
                <w:webHidden/>
              </w:rPr>
              <w:instrText xml:space="preserve"> PAGEREF _Toc30065843 \h </w:instrText>
            </w:r>
            <w:r w:rsidR="00332358">
              <w:rPr>
                <w:noProof/>
                <w:webHidden/>
              </w:rPr>
            </w:r>
            <w:r w:rsidR="00332358">
              <w:rPr>
                <w:noProof/>
                <w:webHidden/>
              </w:rPr>
              <w:fldChar w:fldCharType="separate"/>
            </w:r>
            <w:r w:rsidR="00532564">
              <w:rPr>
                <w:noProof/>
                <w:webHidden/>
              </w:rPr>
              <w:t>43</w:t>
            </w:r>
            <w:r w:rsidR="00332358">
              <w:rPr>
                <w:noProof/>
                <w:webHidden/>
              </w:rPr>
              <w:fldChar w:fldCharType="end"/>
            </w:r>
          </w:hyperlink>
        </w:p>
        <w:p w14:paraId="6B52DA73" w14:textId="44203389" w:rsidR="00332358" w:rsidRDefault="00460845">
          <w:pPr>
            <w:pStyle w:val="TOC1"/>
            <w:rPr>
              <w:rFonts w:eastAsiaTheme="minorEastAsia"/>
              <w:noProof/>
              <w:lang w:eastAsia="da-DK"/>
            </w:rPr>
          </w:pPr>
          <w:hyperlink w:anchor="_Toc30065844" w:history="1">
            <w:r w:rsidR="00332358" w:rsidRPr="00C2077B">
              <w:rPr>
                <w:rStyle w:val="Hyperlink"/>
                <w:noProof/>
              </w:rPr>
              <w:t>Konklusion</w:t>
            </w:r>
            <w:r w:rsidR="00332358">
              <w:rPr>
                <w:noProof/>
                <w:webHidden/>
              </w:rPr>
              <w:tab/>
            </w:r>
            <w:r w:rsidR="00332358">
              <w:rPr>
                <w:noProof/>
                <w:webHidden/>
              </w:rPr>
              <w:fldChar w:fldCharType="begin"/>
            </w:r>
            <w:r w:rsidR="00332358">
              <w:rPr>
                <w:noProof/>
                <w:webHidden/>
              </w:rPr>
              <w:instrText xml:space="preserve"> PAGEREF _Toc30065844 \h </w:instrText>
            </w:r>
            <w:r w:rsidR="00332358">
              <w:rPr>
                <w:noProof/>
                <w:webHidden/>
              </w:rPr>
            </w:r>
            <w:r w:rsidR="00332358">
              <w:rPr>
                <w:noProof/>
                <w:webHidden/>
              </w:rPr>
              <w:fldChar w:fldCharType="separate"/>
            </w:r>
            <w:r w:rsidR="00532564">
              <w:rPr>
                <w:noProof/>
                <w:webHidden/>
              </w:rPr>
              <w:t>46</w:t>
            </w:r>
            <w:r w:rsidR="00332358">
              <w:rPr>
                <w:noProof/>
                <w:webHidden/>
              </w:rPr>
              <w:fldChar w:fldCharType="end"/>
            </w:r>
          </w:hyperlink>
        </w:p>
        <w:p w14:paraId="64934F1B" w14:textId="3A3D7E7C" w:rsidR="00332358" w:rsidRDefault="00460845">
          <w:pPr>
            <w:pStyle w:val="TOC2"/>
            <w:tabs>
              <w:tab w:val="right" w:leader="dot" w:pos="9016"/>
            </w:tabs>
            <w:rPr>
              <w:rFonts w:eastAsiaTheme="minorEastAsia"/>
              <w:noProof/>
              <w:lang w:eastAsia="da-DK"/>
            </w:rPr>
          </w:pPr>
          <w:hyperlink w:anchor="_Toc30065845" w:history="1">
            <w:r w:rsidR="00332358" w:rsidRPr="00C2077B">
              <w:rPr>
                <w:rStyle w:val="Hyperlink"/>
                <w:noProof/>
              </w:rPr>
              <w:t>Hardware konklusion</w:t>
            </w:r>
            <w:r w:rsidR="00332358">
              <w:rPr>
                <w:noProof/>
                <w:webHidden/>
              </w:rPr>
              <w:tab/>
            </w:r>
            <w:r w:rsidR="00332358">
              <w:rPr>
                <w:noProof/>
                <w:webHidden/>
              </w:rPr>
              <w:fldChar w:fldCharType="begin"/>
            </w:r>
            <w:r w:rsidR="00332358">
              <w:rPr>
                <w:noProof/>
                <w:webHidden/>
              </w:rPr>
              <w:instrText xml:space="preserve"> PAGEREF _Toc30065845 \h </w:instrText>
            </w:r>
            <w:r w:rsidR="00332358">
              <w:rPr>
                <w:noProof/>
                <w:webHidden/>
              </w:rPr>
            </w:r>
            <w:r w:rsidR="00332358">
              <w:rPr>
                <w:noProof/>
                <w:webHidden/>
              </w:rPr>
              <w:fldChar w:fldCharType="separate"/>
            </w:r>
            <w:r w:rsidR="00532564">
              <w:rPr>
                <w:noProof/>
                <w:webHidden/>
              </w:rPr>
              <w:t>46</w:t>
            </w:r>
            <w:r w:rsidR="00332358">
              <w:rPr>
                <w:noProof/>
                <w:webHidden/>
              </w:rPr>
              <w:fldChar w:fldCharType="end"/>
            </w:r>
          </w:hyperlink>
        </w:p>
        <w:p w14:paraId="024EBD37" w14:textId="3EEEA029" w:rsidR="00332358" w:rsidRDefault="00460845">
          <w:pPr>
            <w:pStyle w:val="TOC2"/>
            <w:tabs>
              <w:tab w:val="right" w:leader="dot" w:pos="9016"/>
            </w:tabs>
            <w:rPr>
              <w:rFonts w:eastAsiaTheme="minorEastAsia"/>
              <w:noProof/>
              <w:lang w:eastAsia="da-DK"/>
            </w:rPr>
          </w:pPr>
          <w:hyperlink w:anchor="_Toc30065846" w:history="1">
            <w:r w:rsidR="00332358" w:rsidRPr="00C2077B">
              <w:rPr>
                <w:rStyle w:val="Hyperlink"/>
                <w:noProof/>
              </w:rPr>
              <w:t>Software konklusion</w:t>
            </w:r>
            <w:r w:rsidR="00332358">
              <w:rPr>
                <w:noProof/>
                <w:webHidden/>
              </w:rPr>
              <w:tab/>
            </w:r>
            <w:r w:rsidR="00332358">
              <w:rPr>
                <w:noProof/>
                <w:webHidden/>
              </w:rPr>
              <w:fldChar w:fldCharType="begin"/>
            </w:r>
            <w:r w:rsidR="00332358">
              <w:rPr>
                <w:noProof/>
                <w:webHidden/>
              </w:rPr>
              <w:instrText xml:space="preserve"> PAGEREF _Toc30065846 \h </w:instrText>
            </w:r>
            <w:r w:rsidR="00332358">
              <w:rPr>
                <w:noProof/>
                <w:webHidden/>
              </w:rPr>
            </w:r>
            <w:r w:rsidR="00332358">
              <w:rPr>
                <w:noProof/>
                <w:webHidden/>
              </w:rPr>
              <w:fldChar w:fldCharType="separate"/>
            </w:r>
            <w:r w:rsidR="00532564">
              <w:rPr>
                <w:noProof/>
                <w:webHidden/>
              </w:rPr>
              <w:t>46</w:t>
            </w:r>
            <w:r w:rsidR="00332358">
              <w:rPr>
                <w:noProof/>
                <w:webHidden/>
              </w:rPr>
              <w:fldChar w:fldCharType="end"/>
            </w:r>
          </w:hyperlink>
        </w:p>
        <w:p w14:paraId="21BDAADE" w14:textId="35C6806C" w:rsidR="00332358" w:rsidRDefault="00460845">
          <w:pPr>
            <w:pStyle w:val="TOC2"/>
            <w:tabs>
              <w:tab w:val="right" w:leader="dot" w:pos="9016"/>
            </w:tabs>
            <w:rPr>
              <w:rFonts w:eastAsiaTheme="minorEastAsia"/>
              <w:noProof/>
              <w:lang w:eastAsia="da-DK"/>
            </w:rPr>
          </w:pPr>
          <w:hyperlink w:anchor="_Toc30065847" w:history="1">
            <w:r w:rsidR="00332358" w:rsidRPr="00C2077B">
              <w:rPr>
                <w:rStyle w:val="Hyperlink"/>
                <w:noProof/>
              </w:rPr>
              <w:t>Overordnet konklusion</w:t>
            </w:r>
            <w:r w:rsidR="00332358">
              <w:rPr>
                <w:noProof/>
                <w:webHidden/>
              </w:rPr>
              <w:tab/>
            </w:r>
            <w:r w:rsidR="00332358">
              <w:rPr>
                <w:noProof/>
                <w:webHidden/>
              </w:rPr>
              <w:fldChar w:fldCharType="begin"/>
            </w:r>
            <w:r w:rsidR="00332358">
              <w:rPr>
                <w:noProof/>
                <w:webHidden/>
              </w:rPr>
              <w:instrText xml:space="preserve"> PAGEREF _Toc30065847 \h </w:instrText>
            </w:r>
            <w:r w:rsidR="00332358">
              <w:rPr>
                <w:noProof/>
                <w:webHidden/>
              </w:rPr>
            </w:r>
            <w:r w:rsidR="00332358">
              <w:rPr>
                <w:noProof/>
                <w:webHidden/>
              </w:rPr>
              <w:fldChar w:fldCharType="separate"/>
            </w:r>
            <w:r w:rsidR="00532564">
              <w:rPr>
                <w:noProof/>
                <w:webHidden/>
              </w:rPr>
              <w:t>46</w:t>
            </w:r>
            <w:r w:rsidR="00332358">
              <w:rPr>
                <w:noProof/>
                <w:webHidden/>
              </w:rPr>
              <w:fldChar w:fldCharType="end"/>
            </w:r>
          </w:hyperlink>
        </w:p>
        <w:p w14:paraId="0450CFDC" w14:textId="071EC8AB" w:rsidR="00332358" w:rsidRDefault="00460845">
          <w:pPr>
            <w:pStyle w:val="TOC2"/>
            <w:tabs>
              <w:tab w:val="right" w:leader="dot" w:pos="9016"/>
            </w:tabs>
            <w:rPr>
              <w:rFonts w:eastAsiaTheme="minorEastAsia"/>
              <w:noProof/>
              <w:lang w:eastAsia="da-DK"/>
            </w:rPr>
          </w:pPr>
          <w:hyperlink w:anchor="_Toc30065848" w:history="1">
            <w:r w:rsidR="00332358" w:rsidRPr="00C2077B">
              <w:rPr>
                <w:rStyle w:val="Hyperlink"/>
                <w:noProof/>
              </w:rPr>
              <w:t>Individuelle konklusioner</w:t>
            </w:r>
            <w:r w:rsidR="00332358">
              <w:rPr>
                <w:noProof/>
                <w:webHidden/>
              </w:rPr>
              <w:tab/>
            </w:r>
            <w:r w:rsidR="00332358">
              <w:rPr>
                <w:noProof/>
                <w:webHidden/>
              </w:rPr>
              <w:fldChar w:fldCharType="begin"/>
            </w:r>
            <w:r w:rsidR="00332358">
              <w:rPr>
                <w:noProof/>
                <w:webHidden/>
              </w:rPr>
              <w:instrText xml:space="preserve"> PAGEREF _Toc30065848 \h </w:instrText>
            </w:r>
            <w:r w:rsidR="00332358">
              <w:rPr>
                <w:noProof/>
                <w:webHidden/>
              </w:rPr>
            </w:r>
            <w:r w:rsidR="00332358">
              <w:rPr>
                <w:noProof/>
                <w:webHidden/>
              </w:rPr>
              <w:fldChar w:fldCharType="separate"/>
            </w:r>
            <w:r w:rsidR="00532564">
              <w:rPr>
                <w:noProof/>
                <w:webHidden/>
              </w:rPr>
              <w:t>46</w:t>
            </w:r>
            <w:r w:rsidR="00332358">
              <w:rPr>
                <w:noProof/>
                <w:webHidden/>
              </w:rPr>
              <w:fldChar w:fldCharType="end"/>
            </w:r>
          </w:hyperlink>
        </w:p>
        <w:p w14:paraId="2B42E0CC" w14:textId="3037F9A3" w:rsidR="00332358" w:rsidRDefault="00460845">
          <w:pPr>
            <w:pStyle w:val="TOC3"/>
            <w:rPr>
              <w:rFonts w:eastAsiaTheme="minorEastAsia"/>
              <w:noProof/>
              <w:lang w:eastAsia="da-DK"/>
            </w:rPr>
          </w:pPr>
          <w:hyperlink w:anchor="_Toc30065849" w:history="1">
            <w:r w:rsidR="00332358" w:rsidRPr="00C2077B">
              <w:rPr>
                <w:rStyle w:val="Hyperlink"/>
                <w:noProof/>
              </w:rPr>
              <w:t>Rasmus</w:t>
            </w:r>
            <w:r w:rsidR="00332358">
              <w:rPr>
                <w:noProof/>
                <w:webHidden/>
              </w:rPr>
              <w:tab/>
            </w:r>
            <w:r w:rsidR="00332358">
              <w:rPr>
                <w:noProof/>
                <w:webHidden/>
              </w:rPr>
              <w:fldChar w:fldCharType="begin"/>
            </w:r>
            <w:r w:rsidR="00332358">
              <w:rPr>
                <w:noProof/>
                <w:webHidden/>
              </w:rPr>
              <w:instrText xml:space="preserve"> PAGEREF _Toc30065849 \h </w:instrText>
            </w:r>
            <w:r w:rsidR="00332358">
              <w:rPr>
                <w:noProof/>
                <w:webHidden/>
              </w:rPr>
            </w:r>
            <w:r w:rsidR="00332358">
              <w:rPr>
                <w:noProof/>
                <w:webHidden/>
              </w:rPr>
              <w:fldChar w:fldCharType="separate"/>
            </w:r>
            <w:r w:rsidR="00532564">
              <w:rPr>
                <w:noProof/>
                <w:webHidden/>
              </w:rPr>
              <w:t>46</w:t>
            </w:r>
            <w:r w:rsidR="00332358">
              <w:rPr>
                <w:noProof/>
                <w:webHidden/>
              </w:rPr>
              <w:fldChar w:fldCharType="end"/>
            </w:r>
          </w:hyperlink>
        </w:p>
        <w:p w14:paraId="3FB6BC97" w14:textId="72B51BBE" w:rsidR="00332358" w:rsidRDefault="00460845">
          <w:pPr>
            <w:pStyle w:val="TOC3"/>
            <w:rPr>
              <w:rFonts w:eastAsiaTheme="minorEastAsia"/>
              <w:noProof/>
              <w:lang w:eastAsia="da-DK"/>
            </w:rPr>
          </w:pPr>
          <w:hyperlink w:anchor="_Toc30065850" w:history="1">
            <w:r w:rsidR="00332358" w:rsidRPr="00C2077B">
              <w:rPr>
                <w:rStyle w:val="Hyperlink"/>
                <w:noProof/>
              </w:rPr>
              <w:t>Gustav</w:t>
            </w:r>
            <w:r w:rsidR="00332358">
              <w:rPr>
                <w:noProof/>
                <w:webHidden/>
              </w:rPr>
              <w:tab/>
            </w:r>
            <w:r w:rsidR="00332358">
              <w:rPr>
                <w:noProof/>
                <w:webHidden/>
              </w:rPr>
              <w:fldChar w:fldCharType="begin"/>
            </w:r>
            <w:r w:rsidR="00332358">
              <w:rPr>
                <w:noProof/>
                <w:webHidden/>
              </w:rPr>
              <w:instrText xml:space="preserve"> PAGEREF _Toc30065850 \h </w:instrText>
            </w:r>
            <w:r w:rsidR="00332358">
              <w:rPr>
                <w:noProof/>
                <w:webHidden/>
              </w:rPr>
            </w:r>
            <w:r w:rsidR="00332358">
              <w:rPr>
                <w:noProof/>
                <w:webHidden/>
              </w:rPr>
              <w:fldChar w:fldCharType="separate"/>
            </w:r>
            <w:r w:rsidR="00532564">
              <w:rPr>
                <w:noProof/>
                <w:webHidden/>
              </w:rPr>
              <w:t>47</w:t>
            </w:r>
            <w:r w:rsidR="00332358">
              <w:rPr>
                <w:noProof/>
                <w:webHidden/>
              </w:rPr>
              <w:fldChar w:fldCharType="end"/>
            </w:r>
          </w:hyperlink>
        </w:p>
        <w:p w14:paraId="606DB576" w14:textId="09943DF6" w:rsidR="00332358" w:rsidRDefault="00460845">
          <w:pPr>
            <w:pStyle w:val="TOC3"/>
            <w:rPr>
              <w:rFonts w:eastAsiaTheme="minorEastAsia"/>
              <w:noProof/>
              <w:lang w:eastAsia="da-DK"/>
            </w:rPr>
          </w:pPr>
          <w:hyperlink w:anchor="_Toc30065851" w:history="1">
            <w:r w:rsidR="00332358" w:rsidRPr="00C2077B">
              <w:rPr>
                <w:rStyle w:val="Hyperlink"/>
                <w:noProof/>
              </w:rPr>
              <w:t>Shynthavi</w:t>
            </w:r>
            <w:r w:rsidR="00332358">
              <w:rPr>
                <w:noProof/>
                <w:webHidden/>
              </w:rPr>
              <w:tab/>
            </w:r>
            <w:r w:rsidR="00332358">
              <w:rPr>
                <w:noProof/>
                <w:webHidden/>
              </w:rPr>
              <w:fldChar w:fldCharType="begin"/>
            </w:r>
            <w:r w:rsidR="00332358">
              <w:rPr>
                <w:noProof/>
                <w:webHidden/>
              </w:rPr>
              <w:instrText xml:space="preserve"> PAGEREF _Toc30065851 \h </w:instrText>
            </w:r>
            <w:r w:rsidR="00332358">
              <w:rPr>
                <w:noProof/>
                <w:webHidden/>
              </w:rPr>
            </w:r>
            <w:r w:rsidR="00332358">
              <w:rPr>
                <w:noProof/>
                <w:webHidden/>
              </w:rPr>
              <w:fldChar w:fldCharType="separate"/>
            </w:r>
            <w:r w:rsidR="00532564">
              <w:rPr>
                <w:noProof/>
                <w:webHidden/>
              </w:rPr>
              <w:t>47</w:t>
            </w:r>
            <w:r w:rsidR="00332358">
              <w:rPr>
                <w:noProof/>
                <w:webHidden/>
              </w:rPr>
              <w:fldChar w:fldCharType="end"/>
            </w:r>
          </w:hyperlink>
        </w:p>
        <w:p w14:paraId="6BD74A14" w14:textId="5160009D" w:rsidR="00332358" w:rsidRDefault="00460845">
          <w:pPr>
            <w:pStyle w:val="TOC3"/>
            <w:rPr>
              <w:rFonts w:eastAsiaTheme="minorEastAsia"/>
              <w:noProof/>
              <w:lang w:eastAsia="da-DK"/>
            </w:rPr>
          </w:pPr>
          <w:hyperlink w:anchor="_Toc30065852" w:history="1">
            <w:r w:rsidR="00332358" w:rsidRPr="00C2077B">
              <w:rPr>
                <w:rStyle w:val="Hyperlink"/>
                <w:noProof/>
              </w:rPr>
              <w:t>Simon</w:t>
            </w:r>
            <w:r w:rsidR="00332358">
              <w:rPr>
                <w:noProof/>
                <w:webHidden/>
              </w:rPr>
              <w:tab/>
            </w:r>
            <w:r w:rsidR="00332358">
              <w:rPr>
                <w:noProof/>
                <w:webHidden/>
              </w:rPr>
              <w:fldChar w:fldCharType="begin"/>
            </w:r>
            <w:r w:rsidR="00332358">
              <w:rPr>
                <w:noProof/>
                <w:webHidden/>
              </w:rPr>
              <w:instrText xml:space="preserve"> PAGEREF _Toc30065852 \h </w:instrText>
            </w:r>
            <w:r w:rsidR="00332358">
              <w:rPr>
                <w:noProof/>
                <w:webHidden/>
              </w:rPr>
            </w:r>
            <w:r w:rsidR="00332358">
              <w:rPr>
                <w:noProof/>
                <w:webHidden/>
              </w:rPr>
              <w:fldChar w:fldCharType="separate"/>
            </w:r>
            <w:r w:rsidR="00532564">
              <w:rPr>
                <w:noProof/>
                <w:webHidden/>
              </w:rPr>
              <w:t>47</w:t>
            </w:r>
            <w:r w:rsidR="00332358">
              <w:rPr>
                <w:noProof/>
                <w:webHidden/>
              </w:rPr>
              <w:fldChar w:fldCharType="end"/>
            </w:r>
          </w:hyperlink>
        </w:p>
        <w:p w14:paraId="3D41D5C8" w14:textId="235593EB" w:rsidR="00332358" w:rsidRDefault="00460845">
          <w:pPr>
            <w:pStyle w:val="TOC3"/>
            <w:rPr>
              <w:rFonts w:eastAsiaTheme="minorEastAsia"/>
              <w:noProof/>
              <w:lang w:eastAsia="da-DK"/>
            </w:rPr>
          </w:pPr>
          <w:hyperlink w:anchor="_Toc30065853" w:history="1">
            <w:r w:rsidR="00332358" w:rsidRPr="00C2077B">
              <w:rPr>
                <w:rStyle w:val="Hyperlink"/>
                <w:noProof/>
              </w:rPr>
              <w:t>Anders</w:t>
            </w:r>
            <w:r w:rsidR="00332358">
              <w:rPr>
                <w:noProof/>
                <w:webHidden/>
              </w:rPr>
              <w:tab/>
            </w:r>
            <w:r w:rsidR="00332358">
              <w:rPr>
                <w:noProof/>
                <w:webHidden/>
              </w:rPr>
              <w:fldChar w:fldCharType="begin"/>
            </w:r>
            <w:r w:rsidR="00332358">
              <w:rPr>
                <w:noProof/>
                <w:webHidden/>
              </w:rPr>
              <w:instrText xml:space="preserve"> PAGEREF _Toc30065853 \h </w:instrText>
            </w:r>
            <w:r w:rsidR="00332358">
              <w:rPr>
                <w:noProof/>
                <w:webHidden/>
              </w:rPr>
            </w:r>
            <w:r w:rsidR="00332358">
              <w:rPr>
                <w:noProof/>
                <w:webHidden/>
              </w:rPr>
              <w:fldChar w:fldCharType="separate"/>
            </w:r>
            <w:r w:rsidR="00532564">
              <w:rPr>
                <w:noProof/>
                <w:webHidden/>
              </w:rPr>
              <w:t>47</w:t>
            </w:r>
            <w:r w:rsidR="00332358">
              <w:rPr>
                <w:noProof/>
                <w:webHidden/>
              </w:rPr>
              <w:fldChar w:fldCharType="end"/>
            </w:r>
          </w:hyperlink>
        </w:p>
        <w:p w14:paraId="21B31E84" w14:textId="3375A792" w:rsidR="00332358" w:rsidRDefault="00460845">
          <w:pPr>
            <w:pStyle w:val="TOC3"/>
            <w:rPr>
              <w:rFonts w:eastAsiaTheme="minorEastAsia"/>
              <w:noProof/>
              <w:lang w:eastAsia="da-DK"/>
            </w:rPr>
          </w:pPr>
          <w:hyperlink w:anchor="_Toc30065854" w:history="1">
            <w:r w:rsidR="00332358" w:rsidRPr="00C2077B">
              <w:rPr>
                <w:rStyle w:val="Hyperlink"/>
                <w:noProof/>
              </w:rPr>
              <w:t>Andreas</w:t>
            </w:r>
            <w:r w:rsidR="00332358">
              <w:rPr>
                <w:noProof/>
                <w:webHidden/>
              </w:rPr>
              <w:tab/>
            </w:r>
            <w:r w:rsidR="00332358">
              <w:rPr>
                <w:noProof/>
                <w:webHidden/>
              </w:rPr>
              <w:fldChar w:fldCharType="begin"/>
            </w:r>
            <w:r w:rsidR="00332358">
              <w:rPr>
                <w:noProof/>
                <w:webHidden/>
              </w:rPr>
              <w:instrText xml:space="preserve"> PAGEREF _Toc30065854 \h </w:instrText>
            </w:r>
            <w:r w:rsidR="00332358">
              <w:rPr>
                <w:noProof/>
                <w:webHidden/>
              </w:rPr>
            </w:r>
            <w:r w:rsidR="00332358">
              <w:rPr>
                <w:noProof/>
                <w:webHidden/>
              </w:rPr>
              <w:fldChar w:fldCharType="separate"/>
            </w:r>
            <w:r w:rsidR="00532564">
              <w:rPr>
                <w:noProof/>
                <w:webHidden/>
              </w:rPr>
              <w:t>48</w:t>
            </w:r>
            <w:r w:rsidR="00332358">
              <w:rPr>
                <w:noProof/>
                <w:webHidden/>
              </w:rPr>
              <w:fldChar w:fldCharType="end"/>
            </w:r>
          </w:hyperlink>
        </w:p>
        <w:p w14:paraId="6FA68504" w14:textId="79D708A2" w:rsidR="00332358" w:rsidRDefault="00460845">
          <w:pPr>
            <w:pStyle w:val="TOC3"/>
            <w:rPr>
              <w:rFonts w:eastAsiaTheme="minorEastAsia"/>
              <w:noProof/>
              <w:lang w:eastAsia="da-DK"/>
            </w:rPr>
          </w:pPr>
          <w:hyperlink w:anchor="_Toc30065855" w:history="1">
            <w:r w:rsidR="00332358" w:rsidRPr="00C2077B">
              <w:rPr>
                <w:rStyle w:val="Hyperlink"/>
                <w:noProof/>
              </w:rPr>
              <w:t>Camilla</w:t>
            </w:r>
            <w:r w:rsidR="00332358">
              <w:rPr>
                <w:noProof/>
                <w:webHidden/>
              </w:rPr>
              <w:tab/>
            </w:r>
            <w:r w:rsidR="00332358">
              <w:rPr>
                <w:noProof/>
                <w:webHidden/>
              </w:rPr>
              <w:fldChar w:fldCharType="begin"/>
            </w:r>
            <w:r w:rsidR="00332358">
              <w:rPr>
                <w:noProof/>
                <w:webHidden/>
              </w:rPr>
              <w:instrText xml:space="preserve"> PAGEREF _Toc30065855 \h </w:instrText>
            </w:r>
            <w:r w:rsidR="00332358">
              <w:rPr>
                <w:noProof/>
                <w:webHidden/>
              </w:rPr>
            </w:r>
            <w:r w:rsidR="00332358">
              <w:rPr>
                <w:noProof/>
                <w:webHidden/>
              </w:rPr>
              <w:fldChar w:fldCharType="separate"/>
            </w:r>
            <w:r w:rsidR="00532564">
              <w:rPr>
                <w:noProof/>
                <w:webHidden/>
              </w:rPr>
              <w:t>48</w:t>
            </w:r>
            <w:r w:rsidR="00332358">
              <w:rPr>
                <w:noProof/>
                <w:webHidden/>
              </w:rPr>
              <w:fldChar w:fldCharType="end"/>
            </w:r>
          </w:hyperlink>
        </w:p>
        <w:p w14:paraId="6249ED34" w14:textId="61C18AC3" w:rsidR="00332358" w:rsidRDefault="00460845">
          <w:pPr>
            <w:pStyle w:val="TOC2"/>
            <w:tabs>
              <w:tab w:val="right" w:leader="dot" w:pos="9016"/>
            </w:tabs>
            <w:rPr>
              <w:rFonts w:eastAsiaTheme="minorEastAsia"/>
              <w:noProof/>
              <w:lang w:eastAsia="da-DK"/>
            </w:rPr>
          </w:pPr>
          <w:hyperlink w:anchor="_Toc30065856" w:history="1">
            <w:r w:rsidR="00332358" w:rsidRPr="00C2077B">
              <w:rPr>
                <w:rStyle w:val="Hyperlink"/>
                <w:noProof/>
              </w:rPr>
              <w:t>Billagsoversigt</w:t>
            </w:r>
            <w:r w:rsidR="00332358">
              <w:rPr>
                <w:noProof/>
                <w:webHidden/>
              </w:rPr>
              <w:tab/>
            </w:r>
            <w:r w:rsidR="00332358">
              <w:rPr>
                <w:noProof/>
                <w:webHidden/>
              </w:rPr>
              <w:fldChar w:fldCharType="begin"/>
            </w:r>
            <w:r w:rsidR="00332358">
              <w:rPr>
                <w:noProof/>
                <w:webHidden/>
              </w:rPr>
              <w:instrText xml:space="preserve"> PAGEREF _Toc30065856 \h </w:instrText>
            </w:r>
            <w:r w:rsidR="00332358">
              <w:rPr>
                <w:noProof/>
                <w:webHidden/>
              </w:rPr>
            </w:r>
            <w:r w:rsidR="00332358">
              <w:rPr>
                <w:noProof/>
                <w:webHidden/>
              </w:rPr>
              <w:fldChar w:fldCharType="separate"/>
            </w:r>
            <w:r w:rsidR="00532564">
              <w:rPr>
                <w:noProof/>
                <w:webHidden/>
              </w:rPr>
              <w:t>49</w:t>
            </w:r>
            <w:r w:rsidR="00332358">
              <w:rPr>
                <w:noProof/>
                <w:webHidden/>
              </w:rPr>
              <w:fldChar w:fldCharType="end"/>
            </w:r>
          </w:hyperlink>
        </w:p>
        <w:p w14:paraId="491DBC61" w14:textId="57312C7D" w:rsidR="00332358" w:rsidRDefault="00460845">
          <w:pPr>
            <w:pStyle w:val="TOC2"/>
            <w:tabs>
              <w:tab w:val="right" w:leader="dot" w:pos="9016"/>
            </w:tabs>
            <w:rPr>
              <w:rFonts w:eastAsiaTheme="minorEastAsia"/>
              <w:noProof/>
              <w:lang w:eastAsia="da-DK"/>
            </w:rPr>
          </w:pPr>
          <w:hyperlink w:anchor="_Toc30065857" w:history="1">
            <w:r w:rsidR="00332358" w:rsidRPr="00C2077B">
              <w:rPr>
                <w:rStyle w:val="Hyperlink"/>
                <w:noProof/>
              </w:rPr>
              <w:t>Litteraturliste</w:t>
            </w:r>
            <w:r w:rsidR="00332358">
              <w:rPr>
                <w:noProof/>
                <w:webHidden/>
              </w:rPr>
              <w:tab/>
            </w:r>
            <w:r w:rsidR="00332358">
              <w:rPr>
                <w:noProof/>
                <w:webHidden/>
              </w:rPr>
              <w:fldChar w:fldCharType="begin"/>
            </w:r>
            <w:r w:rsidR="00332358">
              <w:rPr>
                <w:noProof/>
                <w:webHidden/>
              </w:rPr>
              <w:instrText xml:space="preserve"> PAGEREF _Toc30065857 \h </w:instrText>
            </w:r>
            <w:r w:rsidR="00332358">
              <w:rPr>
                <w:noProof/>
                <w:webHidden/>
              </w:rPr>
            </w:r>
            <w:r w:rsidR="00332358">
              <w:rPr>
                <w:noProof/>
                <w:webHidden/>
              </w:rPr>
              <w:fldChar w:fldCharType="separate"/>
            </w:r>
            <w:r w:rsidR="00532564">
              <w:rPr>
                <w:noProof/>
                <w:webHidden/>
              </w:rPr>
              <w:t>49</w:t>
            </w:r>
            <w:r w:rsidR="00332358">
              <w:rPr>
                <w:noProof/>
                <w:webHidden/>
              </w:rPr>
              <w:fldChar w:fldCharType="end"/>
            </w:r>
          </w:hyperlink>
        </w:p>
        <w:p w14:paraId="69A83F97" w14:textId="6F5E1E21" w:rsidR="7BD11DEC" w:rsidRPr="00F362CD" w:rsidRDefault="00412E63" w:rsidP="00412E63">
          <w:r w:rsidRPr="1BC2B41A">
            <w:fldChar w:fldCharType="end"/>
          </w:r>
        </w:p>
      </w:sdtContent>
    </w:sdt>
    <w:p w14:paraId="54019CA8" w14:textId="77777777" w:rsidR="008A55BB" w:rsidRPr="003300EE" w:rsidRDefault="008A55BB">
      <w:bookmarkStart w:id="0" w:name="_Toc29815581"/>
      <w:bookmarkStart w:id="1" w:name="_Toc29898895"/>
      <w:r>
        <w:br w:type="page"/>
      </w:r>
    </w:p>
    <w:p w14:paraId="05B77003" w14:textId="34E8FF7B" w:rsidR="002B17D2" w:rsidRDefault="00412E63" w:rsidP="00BC625E">
      <w:pPr>
        <w:pStyle w:val="Heading1"/>
      </w:pPr>
      <w:bookmarkStart w:id="2" w:name="_Toc30060170"/>
      <w:bookmarkStart w:id="3" w:name="_Toc30060803"/>
      <w:bookmarkStart w:id="4" w:name="_Toc30066551"/>
      <w:bookmarkStart w:id="5" w:name="_Toc30065817"/>
      <w:r>
        <w:t>Arbejdsfordeling</w:t>
      </w:r>
      <w:bookmarkEnd w:id="0"/>
      <w:bookmarkEnd w:id="1"/>
      <w:bookmarkEnd w:id="2"/>
      <w:bookmarkEnd w:id="3"/>
      <w:bookmarkEnd w:id="4"/>
      <w:bookmarkEnd w:id="5"/>
    </w:p>
    <w:tbl>
      <w:tblPr>
        <w:tblStyle w:val="TableGrid"/>
        <w:tblW w:w="9024" w:type="dxa"/>
        <w:tblLayout w:type="fixed"/>
        <w:tblLook w:val="06A0" w:firstRow="1" w:lastRow="0" w:firstColumn="1" w:lastColumn="0" w:noHBand="1" w:noVBand="1"/>
      </w:tblPr>
      <w:tblGrid>
        <w:gridCol w:w="1271"/>
        <w:gridCol w:w="992"/>
        <w:gridCol w:w="1134"/>
        <w:gridCol w:w="1134"/>
        <w:gridCol w:w="1134"/>
        <w:gridCol w:w="1134"/>
        <w:gridCol w:w="1099"/>
        <w:gridCol w:w="1126"/>
      </w:tblGrid>
      <w:tr w:rsidR="00353BE5" w14:paraId="27DA25EE" w14:textId="567F5084" w:rsidTr="0042527B">
        <w:tc>
          <w:tcPr>
            <w:tcW w:w="1271" w:type="dxa"/>
          </w:tcPr>
          <w:p w14:paraId="794F1183" w14:textId="31E66E9C" w:rsidR="00353BE5" w:rsidRDefault="00353BE5" w:rsidP="7BD11DEC"/>
        </w:tc>
        <w:tc>
          <w:tcPr>
            <w:tcW w:w="992" w:type="dxa"/>
          </w:tcPr>
          <w:p w14:paraId="18CE773B" w14:textId="0EFE1BFD" w:rsidR="00353BE5" w:rsidRDefault="00353BE5" w:rsidP="00C82537">
            <w:pPr>
              <w:jc w:val="center"/>
            </w:pPr>
            <w:r>
              <w:t>Anders</w:t>
            </w:r>
          </w:p>
        </w:tc>
        <w:tc>
          <w:tcPr>
            <w:tcW w:w="1134" w:type="dxa"/>
          </w:tcPr>
          <w:p w14:paraId="66E87A6C" w14:textId="35EACD96" w:rsidR="00353BE5" w:rsidRDefault="00353BE5" w:rsidP="00C82537">
            <w:pPr>
              <w:jc w:val="center"/>
            </w:pPr>
            <w:r>
              <w:t>Andreas</w:t>
            </w:r>
          </w:p>
        </w:tc>
        <w:tc>
          <w:tcPr>
            <w:tcW w:w="1134" w:type="dxa"/>
          </w:tcPr>
          <w:p w14:paraId="11F66223" w14:textId="629976CE" w:rsidR="00353BE5" w:rsidRDefault="00353BE5" w:rsidP="00C82537">
            <w:pPr>
              <w:jc w:val="center"/>
            </w:pPr>
            <w:r>
              <w:t>Camilla</w:t>
            </w:r>
          </w:p>
        </w:tc>
        <w:tc>
          <w:tcPr>
            <w:tcW w:w="1134" w:type="dxa"/>
          </w:tcPr>
          <w:p w14:paraId="168BE0C3" w14:textId="69814446" w:rsidR="00353BE5" w:rsidRDefault="00353BE5" w:rsidP="00C82537">
            <w:pPr>
              <w:jc w:val="center"/>
            </w:pPr>
            <w:r>
              <w:t>Gustav</w:t>
            </w:r>
          </w:p>
        </w:tc>
        <w:tc>
          <w:tcPr>
            <w:tcW w:w="1134" w:type="dxa"/>
          </w:tcPr>
          <w:p w14:paraId="317EA26C" w14:textId="141593A5" w:rsidR="00353BE5" w:rsidRDefault="00353BE5" w:rsidP="00C82537">
            <w:pPr>
              <w:jc w:val="center"/>
            </w:pPr>
            <w:r>
              <w:t>Simon</w:t>
            </w:r>
          </w:p>
        </w:tc>
        <w:tc>
          <w:tcPr>
            <w:tcW w:w="1099" w:type="dxa"/>
          </w:tcPr>
          <w:p w14:paraId="0D68D356" w14:textId="0F7B323E" w:rsidR="00353BE5" w:rsidRDefault="00353BE5" w:rsidP="00C82537">
            <w:pPr>
              <w:jc w:val="center"/>
            </w:pPr>
            <w:r>
              <w:t>Shynthavi</w:t>
            </w:r>
          </w:p>
        </w:tc>
        <w:tc>
          <w:tcPr>
            <w:tcW w:w="1126" w:type="dxa"/>
          </w:tcPr>
          <w:p w14:paraId="6D40ADD2" w14:textId="1467D3AD" w:rsidR="00353BE5" w:rsidRDefault="00353BE5" w:rsidP="00C82537">
            <w:pPr>
              <w:jc w:val="center"/>
            </w:pPr>
            <w:r>
              <w:t>Rasmus</w:t>
            </w:r>
          </w:p>
        </w:tc>
      </w:tr>
      <w:tr w:rsidR="00353BE5" w14:paraId="45873533" w14:textId="70C696A8" w:rsidTr="0042527B">
        <w:tc>
          <w:tcPr>
            <w:tcW w:w="1271" w:type="dxa"/>
          </w:tcPr>
          <w:p w14:paraId="1E8CFF6C" w14:textId="06DF8D43" w:rsidR="00353BE5" w:rsidRDefault="00353BE5" w:rsidP="00C82537">
            <w:pPr>
              <w:jc w:val="center"/>
            </w:pPr>
            <w:r>
              <w:t>Motor</w:t>
            </w:r>
          </w:p>
        </w:tc>
        <w:tc>
          <w:tcPr>
            <w:tcW w:w="992" w:type="dxa"/>
          </w:tcPr>
          <w:p w14:paraId="1D49914C" w14:textId="35991434" w:rsidR="00353BE5" w:rsidRDefault="00353BE5" w:rsidP="7BD11DEC">
            <w:pPr>
              <w:jc w:val="center"/>
            </w:pPr>
          </w:p>
        </w:tc>
        <w:tc>
          <w:tcPr>
            <w:tcW w:w="1134" w:type="dxa"/>
          </w:tcPr>
          <w:p w14:paraId="30284768" w14:textId="35991434" w:rsidR="00353BE5" w:rsidRDefault="00353BE5" w:rsidP="7BD11DEC">
            <w:pPr>
              <w:jc w:val="center"/>
            </w:pPr>
          </w:p>
        </w:tc>
        <w:tc>
          <w:tcPr>
            <w:tcW w:w="1134" w:type="dxa"/>
          </w:tcPr>
          <w:p w14:paraId="7FFC4EA5" w14:textId="35991434" w:rsidR="00353BE5" w:rsidRDefault="00353BE5" w:rsidP="7BD11DEC">
            <w:pPr>
              <w:jc w:val="center"/>
            </w:pPr>
          </w:p>
        </w:tc>
        <w:tc>
          <w:tcPr>
            <w:tcW w:w="1134" w:type="dxa"/>
          </w:tcPr>
          <w:p w14:paraId="14F1ECB7" w14:textId="22199FF0" w:rsidR="00353BE5" w:rsidRDefault="53A86DBD" w:rsidP="7BD11DEC">
            <w:pPr>
              <w:jc w:val="center"/>
            </w:pPr>
            <w:r>
              <w:rPr>
                <w:noProof/>
              </w:rPr>
              <w:drawing>
                <wp:inline distT="0" distB="0" distL="0" distR="0" wp14:anchorId="4C1981F8" wp14:editId="0F72B0CB">
                  <wp:extent cx="274320" cy="274320"/>
                  <wp:effectExtent l="0" t="0" r="0" b="0"/>
                  <wp:docPr id="1339642820" name="Grafik 4"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228A4293" w14:textId="35991434" w:rsidR="00353BE5" w:rsidRDefault="00353BE5" w:rsidP="7BD11DEC">
            <w:pPr>
              <w:jc w:val="center"/>
            </w:pPr>
          </w:p>
        </w:tc>
        <w:tc>
          <w:tcPr>
            <w:tcW w:w="1099" w:type="dxa"/>
          </w:tcPr>
          <w:p w14:paraId="51B68ECF" w14:textId="35991434" w:rsidR="00353BE5" w:rsidRDefault="00353BE5" w:rsidP="7BD11DEC">
            <w:pPr>
              <w:jc w:val="center"/>
            </w:pPr>
          </w:p>
        </w:tc>
        <w:tc>
          <w:tcPr>
            <w:tcW w:w="1126" w:type="dxa"/>
          </w:tcPr>
          <w:p w14:paraId="0D8E8F24" w14:textId="77777777" w:rsidR="00353BE5" w:rsidRDefault="00353BE5" w:rsidP="7BD11DEC">
            <w:pPr>
              <w:jc w:val="center"/>
            </w:pPr>
          </w:p>
        </w:tc>
      </w:tr>
      <w:tr w:rsidR="00353BE5" w14:paraId="3F3397BB" w14:textId="2D67F7BC" w:rsidTr="0042527B">
        <w:tc>
          <w:tcPr>
            <w:tcW w:w="1271" w:type="dxa"/>
          </w:tcPr>
          <w:p w14:paraId="745373DE" w14:textId="2ADA9236" w:rsidR="00353BE5" w:rsidRDefault="00353BE5" w:rsidP="00C82537">
            <w:pPr>
              <w:jc w:val="center"/>
            </w:pPr>
            <w:r>
              <w:t>Sensor</w:t>
            </w:r>
          </w:p>
        </w:tc>
        <w:tc>
          <w:tcPr>
            <w:tcW w:w="992" w:type="dxa"/>
          </w:tcPr>
          <w:p w14:paraId="774B8693" w14:textId="2D47D971" w:rsidR="00353BE5" w:rsidRDefault="53A86DBD" w:rsidP="7BD11DEC">
            <w:pPr>
              <w:jc w:val="center"/>
            </w:pPr>
            <w:r>
              <w:rPr>
                <w:noProof/>
              </w:rPr>
              <w:drawing>
                <wp:inline distT="0" distB="0" distL="0" distR="0" wp14:anchorId="386D95CC" wp14:editId="3DF50D0D">
                  <wp:extent cx="274320" cy="274320"/>
                  <wp:effectExtent l="0" t="0" r="0" b="0"/>
                  <wp:docPr id="160380795" name="Grafik 7"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5EE069BC" w14:textId="553C2708" w:rsidR="00353BE5" w:rsidRDefault="53A86DBD" w:rsidP="7BD11DEC">
            <w:pPr>
              <w:jc w:val="center"/>
            </w:pPr>
            <w:r>
              <w:rPr>
                <w:noProof/>
              </w:rPr>
              <w:drawing>
                <wp:inline distT="0" distB="0" distL="0" distR="0" wp14:anchorId="7FB247C7" wp14:editId="7D028A21">
                  <wp:extent cx="274320" cy="274320"/>
                  <wp:effectExtent l="0" t="0" r="0" b="0"/>
                  <wp:docPr id="1649911681" name="Grafik 6"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01372452" w14:textId="35991434" w:rsidR="00353BE5" w:rsidRDefault="00353BE5" w:rsidP="7BD11DEC">
            <w:pPr>
              <w:jc w:val="center"/>
            </w:pPr>
          </w:p>
        </w:tc>
        <w:tc>
          <w:tcPr>
            <w:tcW w:w="1134" w:type="dxa"/>
          </w:tcPr>
          <w:p w14:paraId="5299041A" w14:textId="35991434" w:rsidR="00353BE5" w:rsidRDefault="00353BE5" w:rsidP="7BD11DEC">
            <w:pPr>
              <w:jc w:val="center"/>
            </w:pPr>
          </w:p>
        </w:tc>
        <w:tc>
          <w:tcPr>
            <w:tcW w:w="1134" w:type="dxa"/>
          </w:tcPr>
          <w:p w14:paraId="06B132AB" w14:textId="35991434" w:rsidR="00353BE5" w:rsidRDefault="00353BE5" w:rsidP="7BD11DEC">
            <w:pPr>
              <w:jc w:val="center"/>
            </w:pPr>
          </w:p>
        </w:tc>
        <w:tc>
          <w:tcPr>
            <w:tcW w:w="1099" w:type="dxa"/>
          </w:tcPr>
          <w:p w14:paraId="10D7AE8A" w14:textId="35991434" w:rsidR="00353BE5" w:rsidRDefault="00353BE5" w:rsidP="7BD11DEC">
            <w:pPr>
              <w:jc w:val="center"/>
            </w:pPr>
          </w:p>
        </w:tc>
        <w:tc>
          <w:tcPr>
            <w:tcW w:w="1126" w:type="dxa"/>
          </w:tcPr>
          <w:p w14:paraId="0897C350" w14:textId="77777777" w:rsidR="00353BE5" w:rsidRDefault="00353BE5" w:rsidP="7BD11DEC">
            <w:pPr>
              <w:jc w:val="center"/>
            </w:pPr>
          </w:p>
        </w:tc>
      </w:tr>
      <w:tr w:rsidR="00353BE5" w14:paraId="3DCBAC8F" w14:textId="43856F2A" w:rsidTr="0042527B">
        <w:tc>
          <w:tcPr>
            <w:tcW w:w="1271" w:type="dxa"/>
          </w:tcPr>
          <w:p w14:paraId="3DBF8293" w14:textId="6CD55A9E" w:rsidR="00353BE5" w:rsidRDefault="00353BE5" w:rsidP="00C82537">
            <w:pPr>
              <w:jc w:val="center"/>
            </w:pPr>
            <w:r>
              <w:t>Lys</w:t>
            </w:r>
          </w:p>
        </w:tc>
        <w:tc>
          <w:tcPr>
            <w:tcW w:w="992" w:type="dxa"/>
          </w:tcPr>
          <w:p w14:paraId="713A1D51" w14:textId="35991434" w:rsidR="00353BE5" w:rsidRDefault="00353BE5" w:rsidP="7BD11DEC">
            <w:pPr>
              <w:jc w:val="center"/>
            </w:pPr>
          </w:p>
        </w:tc>
        <w:tc>
          <w:tcPr>
            <w:tcW w:w="1134" w:type="dxa"/>
          </w:tcPr>
          <w:p w14:paraId="43793820" w14:textId="35991434" w:rsidR="00353BE5" w:rsidRDefault="00353BE5" w:rsidP="7BD11DEC">
            <w:pPr>
              <w:jc w:val="center"/>
            </w:pPr>
          </w:p>
        </w:tc>
        <w:tc>
          <w:tcPr>
            <w:tcW w:w="1134" w:type="dxa"/>
          </w:tcPr>
          <w:p w14:paraId="40A878E6" w14:textId="35991434" w:rsidR="00353BE5" w:rsidRDefault="00353BE5" w:rsidP="7BD11DEC">
            <w:pPr>
              <w:jc w:val="center"/>
            </w:pPr>
          </w:p>
        </w:tc>
        <w:tc>
          <w:tcPr>
            <w:tcW w:w="1134" w:type="dxa"/>
          </w:tcPr>
          <w:p w14:paraId="543DCBB0" w14:textId="35991434" w:rsidR="00353BE5" w:rsidRDefault="00353BE5" w:rsidP="7BD11DEC">
            <w:pPr>
              <w:jc w:val="center"/>
            </w:pPr>
          </w:p>
        </w:tc>
        <w:tc>
          <w:tcPr>
            <w:tcW w:w="1134" w:type="dxa"/>
          </w:tcPr>
          <w:p w14:paraId="04AD4B21" w14:textId="18A761FF" w:rsidR="00353BE5" w:rsidRDefault="53A86DBD" w:rsidP="7BD11DEC">
            <w:pPr>
              <w:jc w:val="center"/>
            </w:pPr>
            <w:r>
              <w:rPr>
                <w:noProof/>
              </w:rPr>
              <w:drawing>
                <wp:inline distT="0" distB="0" distL="0" distR="0" wp14:anchorId="68673CD7" wp14:editId="657A0F18">
                  <wp:extent cx="274320" cy="274320"/>
                  <wp:effectExtent l="0" t="0" r="0" b="0"/>
                  <wp:docPr id="1163005953" name="Grafik 3"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099" w:type="dxa"/>
          </w:tcPr>
          <w:p w14:paraId="176C8890" w14:textId="7010C3E0" w:rsidR="00353BE5" w:rsidRDefault="53A86DBD" w:rsidP="7BD11DEC">
            <w:pPr>
              <w:jc w:val="center"/>
            </w:pPr>
            <w:r>
              <w:rPr>
                <w:noProof/>
              </w:rPr>
              <w:drawing>
                <wp:inline distT="0" distB="0" distL="0" distR="0" wp14:anchorId="4E3749B5" wp14:editId="16A1F658">
                  <wp:extent cx="274320" cy="274320"/>
                  <wp:effectExtent l="0" t="0" r="0" b="0"/>
                  <wp:docPr id="2989920" name="Grafik 2"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26" w:type="dxa"/>
          </w:tcPr>
          <w:p w14:paraId="710676F8" w14:textId="77777777" w:rsidR="00353BE5" w:rsidRDefault="00353BE5" w:rsidP="7BD11DEC">
            <w:pPr>
              <w:jc w:val="center"/>
            </w:pPr>
          </w:p>
        </w:tc>
      </w:tr>
      <w:tr w:rsidR="00353BE5" w14:paraId="0573FB10" w14:textId="104648EC" w:rsidTr="0042527B">
        <w:tc>
          <w:tcPr>
            <w:tcW w:w="1271" w:type="dxa"/>
          </w:tcPr>
          <w:p w14:paraId="121FEEA8" w14:textId="20DA5072" w:rsidR="00353BE5" w:rsidRDefault="00353BE5" w:rsidP="00C82537">
            <w:pPr>
              <w:jc w:val="center"/>
            </w:pPr>
            <w:r>
              <w:t>Lyd</w:t>
            </w:r>
          </w:p>
        </w:tc>
        <w:tc>
          <w:tcPr>
            <w:tcW w:w="992" w:type="dxa"/>
          </w:tcPr>
          <w:p w14:paraId="1265F5AE" w14:textId="35991434" w:rsidR="00353BE5" w:rsidRDefault="00353BE5" w:rsidP="7BD11DEC">
            <w:pPr>
              <w:jc w:val="center"/>
            </w:pPr>
          </w:p>
        </w:tc>
        <w:tc>
          <w:tcPr>
            <w:tcW w:w="1134" w:type="dxa"/>
          </w:tcPr>
          <w:p w14:paraId="76B916ED" w14:textId="35991434" w:rsidR="00353BE5" w:rsidRDefault="00353BE5" w:rsidP="7BD11DEC">
            <w:pPr>
              <w:jc w:val="center"/>
            </w:pPr>
          </w:p>
        </w:tc>
        <w:tc>
          <w:tcPr>
            <w:tcW w:w="1134" w:type="dxa"/>
          </w:tcPr>
          <w:p w14:paraId="6FB03016" w14:textId="3C2241B8" w:rsidR="00353BE5" w:rsidRDefault="53A86DBD" w:rsidP="7BD11DEC">
            <w:pPr>
              <w:jc w:val="center"/>
            </w:pPr>
            <w:r>
              <w:rPr>
                <w:noProof/>
              </w:rPr>
              <w:drawing>
                <wp:inline distT="0" distB="0" distL="0" distR="0" wp14:anchorId="094016E0" wp14:editId="5E7453A7">
                  <wp:extent cx="274320" cy="274320"/>
                  <wp:effectExtent l="0" t="0" r="0" b="0"/>
                  <wp:docPr id="531404230" name="Grafik 5"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534D7994" w14:textId="35991434" w:rsidR="00353BE5" w:rsidRDefault="00353BE5" w:rsidP="7BD11DEC">
            <w:pPr>
              <w:jc w:val="center"/>
            </w:pPr>
          </w:p>
        </w:tc>
        <w:tc>
          <w:tcPr>
            <w:tcW w:w="1134" w:type="dxa"/>
          </w:tcPr>
          <w:p w14:paraId="3E29B006" w14:textId="35991434" w:rsidR="00353BE5" w:rsidRDefault="00353BE5" w:rsidP="7BD11DEC">
            <w:pPr>
              <w:jc w:val="center"/>
            </w:pPr>
          </w:p>
        </w:tc>
        <w:tc>
          <w:tcPr>
            <w:tcW w:w="1099" w:type="dxa"/>
          </w:tcPr>
          <w:p w14:paraId="6F515604" w14:textId="35991434" w:rsidR="00353BE5" w:rsidRDefault="00353BE5" w:rsidP="7BD11DEC">
            <w:pPr>
              <w:jc w:val="center"/>
            </w:pPr>
          </w:p>
        </w:tc>
        <w:tc>
          <w:tcPr>
            <w:tcW w:w="1126" w:type="dxa"/>
          </w:tcPr>
          <w:p w14:paraId="7368359C" w14:textId="6168DA90" w:rsidR="00353BE5" w:rsidRDefault="53A86DBD" w:rsidP="7BD11DEC">
            <w:pPr>
              <w:jc w:val="center"/>
            </w:pPr>
            <w:r>
              <w:rPr>
                <w:noProof/>
              </w:rPr>
              <w:drawing>
                <wp:inline distT="0" distB="0" distL="0" distR="0" wp14:anchorId="0E95AD7E" wp14:editId="2FBA04A9">
                  <wp:extent cx="274320" cy="274320"/>
                  <wp:effectExtent l="0" t="0" r="0" b="0"/>
                  <wp:docPr id="221304880" name="Grafik 1"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r>
      <w:tr w:rsidR="009B0B1D" w14:paraId="7AEAD964" w14:textId="77777777" w:rsidTr="0042527B">
        <w:tc>
          <w:tcPr>
            <w:tcW w:w="1271" w:type="dxa"/>
          </w:tcPr>
          <w:p w14:paraId="0FA03E89" w14:textId="46B83EF8" w:rsidR="009B0B1D" w:rsidRDefault="009B0B1D" w:rsidP="00C82537">
            <w:pPr>
              <w:jc w:val="center"/>
            </w:pPr>
            <w:r>
              <w:t>Mødeleder</w:t>
            </w:r>
          </w:p>
        </w:tc>
        <w:tc>
          <w:tcPr>
            <w:tcW w:w="992" w:type="dxa"/>
          </w:tcPr>
          <w:p w14:paraId="118BC778" w14:textId="2E5043A1" w:rsidR="009B0B1D" w:rsidRDefault="0E256223" w:rsidP="7BD11DEC">
            <w:pPr>
              <w:jc w:val="center"/>
            </w:pPr>
            <w:r>
              <w:rPr>
                <w:noProof/>
              </w:rPr>
              <w:drawing>
                <wp:inline distT="0" distB="0" distL="0" distR="0" wp14:anchorId="583F3D2C" wp14:editId="0E519CD1">
                  <wp:extent cx="274320" cy="274320"/>
                  <wp:effectExtent l="0" t="0" r="0" b="0"/>
                  <wp:docPr id="1580850183" name="Grafik 1"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3A6FF4D3" w14:textId="77777777" w:rsidR="009B0B1D" w:rsidRDefault="009B0B1D" w:rsidP="7BD11DEC">
            <w:pPr>
              <w:jc w:val="center"/>
            </w:pPr>
          </w:p>
        </w:tc>
        <w:tc>
          <w:tcPr>
            <w:tcW w:w="1134" w:type="dxa"/>
          </w:tcPr>
          <w:p w14:paraId="74101F43" w14:textId="77777777" w:rsidR="009B0B1D" w:rsidRDefault="009B0B1D" w:rsidP="7BD11DEC">
            <w:pPr>
              <w:jc w:val="center"/>
              <w:rPr>
                <w:noProof/>
              </w:rPr>
            </w:pPr>
          </w:p>
        </w:tc>
        <w:tc>
          <w:tcPr>
            <w:tcW w:w="1134" w:type="dxa"/>
          </w:tcPr>
          <w:p w14:paraId="298C3AA9" w14:textId="77777777" w:rsidR="009B0B1D" w:rsidRDefault="009B0B1D" w:rsidP="7BD11DEC">
            <w:pPr>
              <w:jc w:val="center"/>
            </w:pPr>
          </w:p>
        </w:tc>
        <w:tc>
          <w:tcPr>
            <w:tcW w:w="1134" w:type="dxa"/>
          </w:tcPr>
          <w:p w14:paraId="03B33FD6" w14:textId="77777777" w:rsidR="009B0B1D" w:rsidRDefault="009B0B1D" w:rsidP="7BD11DEC">
            <w:pPr>
              <w:jc w:val="center"/>
            </w:pPr>
          </w:p>
        </w:tc>
        <w:tc>
          <w:tcPr>
            <w:tcW w:w="1099" w:type="dxa"/>
          </w:tcPr>
          <w:p w14:paraId="0EA4B170" w14:textId="77777777" w:rsidR="009B0B1D" w:rsidRDefault="009B0B1D" w:rsidP="7BD11DEC">
            <w:pPr>
              <w:jc w:val="center"/>
            </w:pPr>
          </w:p>
        </w:tc>
        <w:tc>
          <w:tcPr>
            <w:tcW w:w="1126" w:type="dxa"/>
          </w:tcPr>
          <w:p w14:paraId="5F37CE1B" w14:textId="77777777" w:rsidR="009B0B1D" w:rsidRDefault="009B0B1D" w:rsidP="7BD11DEC">
            <w:pPr>
              <w:jc w:val="center"/>
              <w:rPr>
                <w:noProof/>
              </w:rPr>
            </w:pPr>
          </w:p>
        </w:tc>
      </w:tr>
      <w:tr w:rsidR="009B0B1D" w14:paraId="4F588281" w14:textId="77777777" w:rsidTr="0042527B">
        <w:tc>
          <w:tcPr>
            <w:tcW w:w="1271" w:type="dxa"/>
          </w:tcPr>
          <w:p w14:paraId="3BB44A78" w14:textId="19ACD840" w:rsidR="009B0B1D" w:rsidRDefault="009B0B1D" w:rsidP="00C82537">
            <w:pPr>
              <w:jc w:val="center"/>
            </w:pPr>
            <w:r>
              <w:t>Referant</w:t>
            </w:r>
          </w:p>
        </w:tc>
        <w:tc>
          <w:tcPr>
            <w:tcW w:w="992" w:type="dxa"/>
          </w:tcPr>
          <w:p w14:paraId="0E99A108" w14:textId="77777777" w:rsidR="009B0B1D" w:rsidRDefault="009B0B1D" w:rsidP="7BD11DEC">
            <w:pPr>
              <w:jc w:val="center"/>
            </w:pPr>
          </w:p>
        </w:tc>
        <w:tc>
          <w:tcPr>
            <w:tcW w:w="1134" w:type="dxa"/>
          </w:tcPr>
          <w:p w14:paraId="36C375AA" w14:textId="77777777" w:rsidR="009B0B1D" w:rsidRDefault="009B0B1D" w:rsidP="7BD11DEC">
            <w:pPr>
              <w:jc w:val="center"/>
            </w:pPr>
          </w:p>
        </w:tc>
        <w:tc>
          <w:tcPr>
            <w:tcW w:w="1134" w:type="dxa"/>
          </w:tcPr>
          <w:p w14:paraId="0385D8B9" w14:textId="77777777" w:rsidR="009B0B1D" w:rsidRDefault="009B0B1D" w:rsidP="7BD11DEC">
            <w:pPr>
              <w:jc w:val="center"/>
              <w:rPr>
                <w:noProof/>
              </w:rPr>
            </w:pPr>
          </w:p>
        </w:tc>
        <w:tc>
          <w:tcPr>
            <w:tcW w:w="1134" w:type="dxa"/>
          </w:tcPr>
          <w:p w14:paraId="40D7DC24" w14:textId="77777777" w:rsidR="009B0B1D" w:rsidRDefault="009B0B1D" w:rsidP="7BD11DEC">
            <w:pPr>
              <w:jc w:val="center"/>
            </w:pPr>
          </w:p>
        </w:tc>
        <w:tc>
          <w:tcPr>
            <w:tcW w:w="1134" w:type="dxa"/>
          </w:tcPr>
          <w:p w14:paraId="34252DFE" w14:textId="633C3204" w:rsidR="009B0B1D" w:rsidRDefault="0E256223" w:rsidP="7BD11DEC">
            <w:pPr>
              <w:jc w:val="center"/>
            </w:pPr>
            <w:r>
              <w:rPr>
                <w:noProof/>
              </w:rPr>
              <w:drawing>
                <wp:inline distT="0" distB="0" distL="0" distR="0" wp14:anchorId="1757A1F1" wp14:editId="6BF9B419">
                  <wp:extent cx="274320" cy="274320"/>
                  <wp:effectExtent l="0" t="0" r="0" b="0"/>
                  <wp:docPr id="1531903668" name="Grafik 1"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099" w:type="dxa"/>
          </w:tcPr>
          <w:p w14:paraId="116225BE" w14:textId="77777777" w:rsidR="009B0B1D" w:rsidRDefault="009B0B1D" w:rsidP="7BD11DEC">
            <w:pPr>
              <w:jc w:val="center"/>
            </w:pPr>
          </w:p>
        </w:tc>
        <w:tc>
          <w:tcPr>
            <w:tcW w:w="1126" w:type="dxa"/>
          </w:tcPr>
          <w:p w14:paraId="7D4EB3E6" w14:textId="77777777" w:rsidR="009B0B1D" w:rsidRDefault="009B0B1D" w:rsidP="7BD11DEC">
            <w:pPr>
              <w:jc w:val="center"/>
              <w:rPr>
                <w:noProof/>
              </w:rPr>
            </w:pPr>
          </w:p>
        </w:tc>
      </w:tr>
      <w:tr w:rsidR="35D0032E" w14:paraId="511C4C13" w14:textId="77777777" w:rsidTr="0042527B">
        <w:tc>
          <w:tcPr>
            <w:tcW w:w="1271" w:type="dxa"/>
          </w:tcPr>
          <w:p w14:paraId="27FF756E" w14:textId="6013A40D" w:rsidR="35D0032E" w:rsidRDefault="00DF3397" w:rsidP="006933E0">
            <w:r>
              <w:t>Planlægger</w:t>
            </w:r>
          </w:p>
        </w:tc>
        <w:tc>
          <w:tcPr>
            <w:tcW w:w="992" w:type="dxa"/>
          </w:tcPr>
          <w:p w14:paraId="4DA5F19F" w14:textId="68CE6715" w:rsidR="35D0032E" w:rsidRDefault="35D0032E" w:rsidP="35D0032E">
            <w:pPr>
              <w:jc w:val="center"/>
            </w:pPr>
          </w:p>
        </w:tc>
        <w:tc>
          <w:tcPr>
            <w:tcW w:w="1134" w:type="dxa"/>
          </w:tcPr>
          <w:p w14:paraId="02A5E4AC" w14:textId="51DFD8DA" w:rsidR="35D0032E" w:rsidRDefault="35D0032E" w:rsidP="35D0032E">
            <w:pPr>
              <w:jc w:val="center"/>
            </w:pPr>
          </w:p>
        </w:tc>
        <w:tc>
          <w:tcPr>
            <w:tcW w:w="1134" w:type="dxa"/>
          </w:tcPr>
          <w:p w14:paraId="7F659B1A" w14:textId="2820CB68" w:rsidR="35D0032E" w:rsidRDefault="5C92DB55" w:rsidP="35D0032E">
            <w:pPr>
              <w:jc w:val="center"/>
            </w:pPr>
            <w:r>
              <w:rPr>
                <w:noProof/>
              </w:rPr>
              <w:drawing>
                <wp:inline distT="0" distB="0" distL="0" distR="0" wp14:anchorId="0D2819F2" wp14:editId="657F096F">
                  <wp:extent cx="274320" cy="274320"/>
                  <wp:effectExtent l="0" t="0" r="0" b="0"/>
                  <wp:docPr id="671721054" name="Grafik 1"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4320" cy="274320"/>
                          </a:xfrm>
                          <a:prstGeom prst="rect">
                            <a:avLst/>
                          </a:prstGeom>
                        </pic:spPr>
                      </pic:pic>
                    </a:graphicData>
                  </a:graphic>
                </wp:inline>
              </w:drawing>
            </w:r>
          </w:p>
        </w:tc>
        <w:tc>
          <w:tcPr>
            <w:tcW w:w="1134" w:type="dxa"/>
          </w:tcPr>
          <w:p w14:paraId="14C4AC08" w14:textId="6F22707C" w:rsidR="35D0032E" w:rsidRDefault="35D0032E" w:rsidP="35D0032E">
            <w:pPr>
              <w:jc w:val="center"/>
            </w:pPr>
          </w:p>
        </w:tc>
        <w:tc>
          <w:tcPr>
            <w:tcW w:w="1134" w:type="dxa"/>
          </w:tcPr>
          <w:p w14:paraId="6A66DDC9" w14:textId="103BB537" w:rsidR="35D0032E" w:rsidRDefault="35D0032E" w:rsidP="35D0032E">
            <w:pPr>
              <w:jc w:val="center"/>
            </w:pPr>
          </w:p>
        </w:tc>
        <w:tc>
          <w:tcPr>
            <w:tcW w:w="1099" w:type="dxa"/>
          </w:tcPr>
          <w:p w14:paraId="2B58263F" w14:textId="1EBA5E22" w:rsidR="35D0032E" w:rsidRDefault="35D0032E" w:rsidP="35D0032E">
            <w:pPr>
              <w:jc w:val="center"/>
            </w:pPr>
          </w:p>
        </w:tc>
        <w:tc>
          <w:tcPr>
            <w:tcW w:w="1126" w:type="dxa"/>
          </w:tcPr>
          <w:p w14:paraId="29BD546C" w14:textId="426040D2" w:rsidR="35D0032E" w:rsidRDefault="35D0032E" w:rsidP="35D0032E">
            <w:pPr>
              <w:jc w:val="center"/>
            </w:pPr>
          </w:p>
        </w:tc>
      </w:tr>
    </w:tbl>
    <w:p w14:paraId="5C063142" w14:textId="74426571" w:rsidR="00B71378" w:rsidRDefault="00B71378" w:rsidP="00B71378">
      <w:pPr>
        <w:pStyle w:val="Caption"/>
        <w:keepNext/>
      </w:pPr>
      <w:bookmarkStart w:id="6" w:name="_Toc29815582"/>
      <w:bookmarkStart w:id="7" w:name="_Toc29898896"/>
      <w:r>
        <w:t xml:space="preserve">Tabel </w:t>
      </w:r>
      <w:fldSimple w:instr=" SEQ Tabel \* ARABIC ">
        <w:r w:rsidR="00532564">
          <w:rPr>
            <w:noProof/>
          </w:rPr>
          <w:t>1</w:t>
        </w:r>
      </w:fldSimple>
      <w:r>
        <w:t xml:space="preserve"> - Arbejdsfordeling</w:t>
      </w:r>
    </w:p>
    <w:p w14:paraId="65EF295D" w14:textId="211D91AA" w:rsidR="7BD11DEC" w:rsidRDefault="7BD11DEC" w:rsidP="7BD11DEC">
      <w:pPr>
        <w:pStyle w:val="Heading1"/>
      </w:pPr>
      <w:bookmarkStart w:id="8" w:name="_Toc30060171"/>
      <w:bookmarkStart w:id="9" w:name="_Toc30060804"/>
      <w:bookmarkStart w:id="10" w:name="_Toc30066552"/>
      <w:bookmarkStart w:id="11" w:name="_Toc30065818"/>
      <w:r>
        <w:t>Indledning</w:t>
      </w:r>
      <w:bookmarkEnd w:id="6"/>
      <w:bookmarkEnd w:id="7"/>
      <w:bookmarkEnd w:id="8"/>
      <w:bookmarkEnd w:id="9"/>
      <w:bookmarkEnd w:id="10"/>
      <w:bookmarkEnd w:id="11"/>
    </w:p>
    <w:p w14:paraId="1276CF92" w14:textId="3870FE7A" w:rsidR="008661B6" w:rsidRPr="008661B6" w:rsidRDefault="7CDA4B8F" w:rsidP="00ED2119">
      <w:r w:rsidRPr="7CDA4B8F">
        <w:t>I dette</w:t>
      </w:r>
      <w:r w:rsidR="488A5A86" w:rsidRPr="488A5A86">
        <w:t xml:space="preserve"> 1</w:t>
      </w:r>
      <w:r w:rsidR="739B2ADD" w:rsidRPr="739B2ADD">
        <w:t xml:space="preserve">. semester projekt </w:t>
      </w:r>
      <w:r w:rsidR="34BC3FE7" w:rsidRPr="34BC3FE7">
        <w:t xml:space="preserve">er formålet at </w:t>
      </w:r>
      <w:r w:rsidR="5C49EC45" w:rsidRPr="5C49EC45">
        <w:t xml:space="preserve">lave en </w:t>
      </w:r>
      <w:r w:rsidR="7A421E0D" w:rsidRPr="7A421E0D">
        <w:t>bil</w:t>
      </w:r>
      <w:r w:rsidR="00287DEF">
        <w:t>,</w:t>
      </w:r>
      <w:r w:rsidR="1E94F431" w:rsidRPr="1E94F431">
        <w:t xml:space="preserve"> der </w:t>
      </w:r>
      <w:r w:rsidR="52AEEC1E" w:rsidRPr="52AEEC1E">
        <w:t xml:space="preserve">kan køre </w:t>
      </w:r>
      <w:r w:rsidR="6140F256" w:rsidRPr="6140F256">
        <w:t>gennem en opstillet bane</w:t>
      </w:r>
      <w:r w:rsidR="52AEEC1E" w:rsidRPr="52AEEC1E">
        <w:t xml:space="preserve"> </w:t>
      </w:r>
      <w:r w:rsidR="132D78AD" w:rsidRPr="132D78AD">
        <w:t>me</w:t>
      </w:r>
      <w:r w:rsidR="006168A4">
        <w:t>d</w:t>
      </w:r>
      <w:r w:rsidR="132D78AD" w:rsidRPr="132D78AD">
        <w:t xml:space="preserve"> forskellige </w:t>
      </w:r>
      <w:r w:rsidR="596A948B" w:rsidRPr="596A948B">
        <w:t>forhindringer</w:t>
      </w:r>
      <w:r w:rsidR="00002B92">
        <w:t>,</w:t>
      </w:r>
      <w:r w:rsidR="596A948B" w:rsidRPr="596A948B">
        <w:t xml:space="preserve"> som </w:t>
      </w:r>
      <w:r w:rsidR="15663C48" w:rsidRPr="15663C48">
        <w:t>bilen skal kunne reagere på</w:t>
      </w:r>
      <w:r w:rsidR="62EC4517" w:rsidRPr="62EC4517">
        <w:t>.</w:t>
      </w:r>
      <w:r w:rsidR="7A421E0D" w:rsidRPr="7A421E0D">
        <w:t xml:space="preserve"> </w:t>
      </w:r>
      <w:r w:rsidR="5D7C584E" w:rsidRPr="5D7C584E">
        <w:t>De 4 hovedkomponenter</w:t>
      </w:r>
      <w:r w:rsidR="00002B92">
        <w:t>,</w:t>
      </w:r>
      <w:r w:rsidR="26F1A88B" w:rsidRPr="26F1A88B">
        <w:t xml:space="preserve"> som </w:t>
      </w:r>
      <w:r w:rsidR="550A5EDA" w:rsidRPr="550A5EDA">
        <w:t xml:space="preserve">skal </w:t>
      </w:r>
      <w:r w:rsidR="0296C528" w:rsidRPr="0296C528">
        <w:t>implementeres</w:t>
      </w:r>
      <w:r w:rsidR="5D7C584E" w:rsidRPr="5D7C584E">
        <w:t xml:space="preserve"> </w:t>
      </w:r>
      <w:r w:rsidR="7CA5C52E" w:rsidRPr="7CA5C52E">
        <w:t xml:space="preserve">og </w:t>
      </w:r>
      <w:r w:rsidR="28B6652F" w:rsidRPr="28B6652F">
        <w:t xml:space="preserve">som </w:t>
      </w:r>
      <w:r w:rsidR="1D9A72C1" w:rsidRPr="1D9A72C1">
        <w:t xml:space="preserve">endegyldigt </w:t>
      </w:r>
      <w:r w:rsidR="132142FA" w:rsidRPr="132142FA">
        <w:t xml:space="preserve">skal snakke sammen </w:t>
      </w:r>
      <w:r w:rsidR="6EC9E4C9" w:rsidRPr="6EC9E4C9">
        <w:t xml:space="preserve">under </w:t>
      </w:r>
      <w:r w:rsidR="0B0ACDE5" w:rsidRPr="0B0ACDE5">
        <w:t>gennemkørslen</w:t>
      </w:r>
      <w:r w:rsidR="7CA5C52E" w:rsidRPr="7CA5C52E">
        <w:t xml:space="preserve"> </w:t>
      </w:r>
      <w:r w:rsidR="5D7C584E" w:rsidRPr="5D7C584E">
        <w:t xml:space="preserve">er lys, lyd, sensorer og motoren. </w:t>
      </w:r>
      <w:r w:rsidR="16E1A564" w:rsidRPr="16E1A564">
        <w:t xml:space="preserve">Bilen opbygges </w:t>
      </w:r>
      <w:r w:rsidR="74EF707C" w:rsidRPr="74EF707C">
        <w:t>med</w:t>
      </w:r>
      <w:r w:rsidR="70F35BB6" w:rsidRPr="70F35BB6">
        <w:t xml:space="preserve"> forskellige </w:t>
      </w:r>
      <w:r w:rsidR="4C0223A5" w:rsidRPr="4C0223A5">
        <w:t>hardware-</w:t>
      </w:r>
      <w:r w:rsidR="185C6C14" w:rsidRPr="185C6C14">
        <w:t xml:space="preserve">komponenter og </w:t>
      </w:r>
      <w:r w:rsidR="3951800C" w:rsidRPr="3951800C">
        <w:t>software</w:t>
      </w:r>
      <w:r w:rsidR="4885C084" w:rsidRPr="4885C084">
        <w:t xml:space="preserve">-kode, der </w:t>
      </w:r>
      <w:r w:rsidR="3951800C" w:rsidRPr="3951800C">
        <w:t xml:space="preserve">samlet </w:t>
      </w:r>
      <w:r w:rsidR="01C917FD" w:rsidRPr="01C917FD">
        <w:t xml:space="preserve">skal få bilen til at </w:t>
      </w:r>
      <w:r w:rsidR="52815982" w:rsidRPr="52815982">
        <w:t xml:space="preserve">køre </w:t>
      </w:r>
      <w:r w:rsidR="09CA06B5" w:rsidRPr="09CA06B5">
        <w:t>banen</w:t>
      </w:r>
      <w:r w:rsidR="27BAB714" w:rsidRPr="27BAB714">
        <w:t xml:space="preserve">, hvor den skal reagere på </w:t>
      </w:r>
      <w:r w:rsidR="68D8925E" w:rsidRPr="68D8925E">
        <w:t xml:space="preserve">refleksbrikker, </w:t>
      </w:r>
      <w:r w:rsidR="5F96638A" w:rsidRPr="5F96638A">
        <w:t>afspille lyd,</w:t>
      </w:r>
      <w:r w:rsidR="7F76F694" w:rsidRPr="7F76F694">
        <w:t xml:space="preserve"> lyse</w:t>
      </w:r>
      <w:r w:rsidR="382FC632" w:rsidRPr="382FC632">
        <w:t xml:space="preserve"> </w:t>
      </w:r>
      <w:r w:rsidR="6D59B124" w:rsidRPr="6D59B124">
        <w:t xml:space="preserve">på </w:t>
      </w:r>
      <w:r w:rsidR="4658F791" w:rsidRPr="4658F791">
        <w:t xml:space="preserve">forskellige </w:t>
      </w:r>
      <w:r w:rsidR="767A9B20" w:rsidRPr="767A9B20">
        <w:t xml:space="preserve">niveauer </w:t>
      </w:r>
      <w:r w:rsidR="3829F4ED" w:rsidRPr="3829F4ED">
        <w:t>under kørslen</w:t>
      </w:r>
      <w:r w:rsidR="438F67BA" w:rsidRPr="438F67BA">
        <w:t xml:space="preserve"> alt i</w:t>
      </w:r>
      <w:r w:rsidR="2BCB5265" w:rsidRPr="2BCB5265">
        <w:t xml:space="preserve"> mens</w:t>
      </w:r>
      <w:r w:rsidR="5AF53F45" w:rsidRPr="5AF53F45">
        <w:t xml:space="preserve"> bilen skal kunne bakke og </w:t>
      </w:r>
      <w:r w:rsidR="09EBA61F" w:rsidRPr="09EBA61F">
        <w:t>hastighedsstyres</w:t>
      </w:r>
      <w:r w:rsidR="1ED47321" w:rsidRPr="1ED47321">
        <w:t xml:space="preserve">. </w:t>
      </w:r>
      <w:r w:rsidR="5A3A7736" w:rsidRPr="5A3A7736">
        <w:t xml:space="preserve">Til gennemførslen af </w:t>
      </w:r>
      <w:r w:rsidR="6FA1A5E9" w:rsidRPr="6FA1A5E9">
        <w:t xml:space="preserve">projektet </w:t>
      </w:r>
      <w:r w:rsidR="399592C6" w:rsidRPr="399592C6">
        <w:t xml:space="preserve">er der lavet </w:t>
      </w:r>
      <w:r w:rsidR="0991C2A9" w:rsidRPr="0991C2A9">
        <w:t>HW- og SW-</w:t>
      </w:r>
      <w:r w:rsidR="363D4421" w:rsidRPr="363D4421">
        <w:t xml:space="preserve">arkitektur samt design af disse. </w:t>
      </w:r>
      <w:r w:rsidR="3371CFD9" w:rsidRPr="3371CFD9">
        <w:t xml:space="preserve">Dette giver et overblik over den komplekse bil og, hvordan diverse komponenter er sammensat. Hertil er der lavet </w:t>
      </w:r>
      <w:r w:rsidR="634CDDEE">
        <w:t>kravspecifikationer</w:t>
      </w:r>
      <w:r w:rsidR="39471BDC">
        <w:t xml:space="preserve">, der beskriver, </w:t>
      </w:r>
      <w:r w:rsidR="4E67E0A5">
        <w:t xml:space="preserve">hvilke krav der stilles til </w:t>
      </w:r>
      <w:r w:rsidR="7FFFBF97">
        <w:t>bilen samt en accepttest</w:t>
      </w:r>
      <w:r w:rsidR="25AF2D01">
        <w:t xml:space="preserve">, hvor det testes om </w:t>
      </w:r>
      <w:r w:rsidR="2DAF54C9">
        <w:t xml:space="preserve">bilen endegyldigt lever op til de stillede krav. Endvidere er </w:t>
      </w:r>
      <w:r w:rsidR="43505663">
        <w:t xml:space="preserve">der </w:t>
      </w:r>
      <w:r w:rsidR="1BE15E2C">
        <w:t>et 5</w:t>
      </w:r>
      <w:r w:rsidR="4F977E11">
        <w:t xml:space="preserve">. </w:t>
      </w:r>
      <w:r w:rsidR="1B372351">
        <w:t xml:space="preserve">komponent til </w:t>
      </w:r>
      <w:r w:rsidR="2D447346">
        <w:t xml:space="preserve">bilen, nemlig </w:t>
      </w:r>
      <w:r w:rsidR="08537BDB">
        <w:t xml:space="preserve">individualiseringen af bilen i </w:t>
      </w:r>
      <w:r w:rsidR="1AE6E1BB">
        <w:t xml:space="preserve">form af “flair”. </w:t>
      </w:r>
      <w:r w:rsidR="78DC1315">
        <w:t xml:space="preserve">“Flair” for denne bil </w:t>
      </w:r>
      <w:r w:rsidR="2A94C14D">
        <w:t xml:space="preserve">er i form af </w:t>
      </w:r>
      <w:r w:rsidR="57F3F842">
        <w:t>temaet, “</w:t>
      </w:r>
      <w:r w:rsidR="4A74EF3B">
        <w:t>Frozen</w:t>
      </w:r>
      <w:r w:rsidR="3FEFA63D">
        <w:t xml:space="preserve">”, hvor </w:t>
      </w:r>
      <w:r w:rsidR="28274C52">
        <w:t>bilen er udsmykket</w:t>
      </w:r>
      <w:r w:rsidR="001C66D4">
        <w:t xml:space="preserve"> med </w:t>
      </w:r>
      <w:r w:rsidR="6C0CE1FA">
        <w:t xml:space="preserve">tema-relevante </w:t>
      </w:r>
      <w:r w:rsidR="009C23AC">
        <w:t>frozen</w:t>
      </w:r>
      <w:r w:rsidR="5647DE19">
        <w:t>-komponenter</w:t>
      </w:r>
      <w:r w:rsidR="2AF98EE0">
        <w:t xml:space="preserve">, som en af hovedpersonerne fra filmen, </w:t>
      </w:r>
      <w:r w:rsidR="4A74EF3B">
        <w:t>Frozen</w:t>
      </w:r>
      <w:r w:rsidR="2AF98EE0">
        <w:t xml:space="preserve">, </w:t>
      </w:r>
      <w:r w:rsidR="73994276">
        <w:t>nemlig Elsa</w:t>
      </w:r>
      <w:r w:rsidR="7730F123">
        <w:t>, samt lyde</w:t>
      </w:r>
      <w:r w:rsidR="2AF98EE0">
        <w:t xml:space="preserve"> </w:t>
      </w:r>
      <w:r w:rsidR="4BDAAA36">
        <w:t>fra filmen.</w:t>
      </w:r>
    </w:p>
    <w:p w14:paraId="469A1688" w14:textId="752B5A88" w:rsidR="00ED2119" w:rsidRDefault="00ED2119" w:rsidP="00ED2119">
      <w:pPr>
        <w:pStyle w:val="Heading1"/>
      </w:pPr>
      <w:bookmarkStart w:id="12" w:name="_Toc477975262"/>
      <w:bookmarkStart w:id="13" w:name="_Toc29898897"/>
      <w:bookmarkStart w:id="14" w:name="_Toc30060172"/>
      <w:bookmarkStart w:id="15" w:name="_Toc30060805"/>
      <w:bookmarkStart w:id="16" w:name="_Toc30066553"/>
      <w:bookmarkStart w:id="17" w:name="_Toc30065819"/>
      <w:r w:rsidRPr="007C3B0C">
        <w:t>Problemformulering</w:t>
      </w:r>
      <w:bookmarkEnd w:id="12"/>
      <w:bookmarkEnd w:id="13"/>
      <w:bookmarkEnd w:id="14"/>
      <w:bookmarkEnd w:id="15"/>
      <w:bookmarkEnd w:id="16"/>
      <w:bookmarkEnd w:id="17"/>
    </w:p>
    <w:p w14:paraId="205F36ED" w14:textId="77777777" w:rsidR="00ED2119" w:rsidRDefault="00ED2119" w:rsidP="00ED2119">
      <w:r>
        <w:t>Det tværfaglige projekt PRJ1, der gennemføres på 1. semester for E-, IKT- og EE-studierne, drejer sig om udvikling af hardware og software til styring af en elektrisk bil.</w:t>
      </w:r>
    </w:p>
    <w:p w14:paraId="7FCADB90" w14:textId="77777777" w:rsidR="00ED2119" w:rsidRDefault="00ED2119" w:rsidP="00ED2119">
      <w:r>
        <w:t>Som en indledning til projektet gennemføres 4 øvelser i E-LAB. Disse kan betragtes som en forundersøgelse eller analyse af de teknikker, der tænkes anvendt under projektet.</w:t>
      </w:r>
    </w:p>
    <w:p w14:paraId="24562FBB" w14:textId="77777777" w:rsidR="00ED2119" w:rsidRDefault="00ED2119" w:rsidP="00ED2119">
      <w:r>
        <w:t>Projektet skal udarbejdes efter retningslinjerne i dokumentet ”Vejledning til gennemførelse af projekt 1”.</w:t>
      </w:r>
      <w:r>
        <w:br/>
        <w:t>Under projektets forskellige faser gives der enkelte forelæsninger, der uddyber indholdet af disse faser.</w:t>
      </w:r>
      <w:r>
        <w:br/>
      </w:r>
      <w:r>
        <w:br/>
        <w:t>Et bilkarrosseri med påmonteret motor bliver udleveret til hver enkelt projektgruppe. Se figur 1.</w:t>
      </w:r>
    </w:p>
    <w:p w14:paraId="1971DBB3" w14:textId="77777777" w:rsidR="00ED2119" w:rsidRDefault="00ED2119" w:rsidP="00ED2119"/>
    <w:p w14:paraId="0D17219F" w14:textId="77777777" w:rsidR="00DD4FB7" w:rsidRDefault="00ED2119" w:rsidP="00DD4FB7">
      <w:pPr>
        <w:keepNext/>
        <w:ind w:left="1304"/>
      </w:pPr>
      <w:r>
        <w:rPr>
          <w:noProof/>
        </w:rPr>
        <w:drawing>
          <wp:inline distT="0" distB="0" distL="0" distR="0" wp14:anchorId="15D8168C" wp14:editId="5599C5F5">
            <wp:extent cx="4470101" cy="3284220"/>
            <wp:effectExtent l="0" t="0" r="6985" b="0"/>
            <wp:docPr id="9613723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4470101" cy="3284220"/>
                    </a:xfrm>
                    <a:prstGeom prst="rect">
                      <a:avLst/>
                    </a:prstGeom>
                  </pic:spPr>
                </pic:pic>
              </a:graphicData>
            </a:graphic>
          </wp:inline>
        </w:drawing>
      </w:r>
    </w:p>
    <w:p w14:paraId="44732B04" w14:textId="1E7A76AA" w:rsidR="00ED2119" w:rsidRDefault="00DD4FB7" w:rsidP="00E65EA4">
      <w:pPr>
        <w:pStyle w:val="Caption"/>
        <w:jc w:val="center"/>
      </w:pPr>
      <w:r>
        <w:t xml:space="preserve">Figur </w:t>
      </w:r>
      <w:fldSimple w:instr=" SEQ Figur \* ARABIC ">
        <w:r w:rsidR="00532564">
          <w:rPr>
            <w:noProof/>
          </w:rPr>
          <w:t>1</w:t>
        </w:r>
      </w:fldSimple>
      <w:r w:rsidR="00603864">
        <w:t xml:space="preserve"> Karrosseri med printplader, pendul og Arduino Mega2560</w:t>
      </w:r>
    </w:p>
    <w:p w14:paraId="11460EB3" w14:textId="0B248866" w:rsidR="00ED2119" w:rsidRDefault="00ED2119" w:rsidP="00ED2119">
      <w:r>
        <w:t>Den færdige bils formål er, at den skal kunne gennemkøre en konkurrencebane efter regler, der er nærmere beskrevet i bilag 1, ”Konkurrencen”.</w:t>
      </w:r>
    </w:p>
    <w:p w14:paraId="47AE9F20" w14:textId="77777777" w:rsidR="00ED2119" w:rsidRDefault="00ED2119" w:rsidP="00ED2119">
      <w:r>
        <w:t>Bilen skal udstyres med:</w:t>
      </w:r>
    </w:p>
    <w:p w14:paraId="111B6E03" w14:textId="77777777" w:rsidR="00ED2119" w:rsidRDefault="00ED2119" w:rsidP="00ED2119">
      <w:pPr>
        <w:pStyle w:val="ListParagraph"/>
        <w:numPr>
          <w:ilvl w:val="0"/>
          <w:numId w:val="34"/>
        </w:numPr>
        <w:spacing w:after="200" w:line="276" w:lineRule="auto"/>
        <w:ind w:left="284" w:hanging="284"/>
      </w:pPr>
      <w:r>
        <w:t>Mikrocontroller.</w:t>
      </w:r>
    </w:p>
    <w:p w14:paraId="64582555" w14:textId="77777777" w:rsidR="00ED2119" w:rsidRDefault="00ED2119" w:rsidP="00ED2119">
      <w:pPr>
        <w:pStyle w:val="ListParagraph"/>
        <w:numPr>
          <w:ilvl w:val="0"/>
          <w:numId w:val="34"/>
        </w:numPr>
        <w:spacing w:after="200" w:line="276" w:lineRule="auto"/>
        <w:ind w:left="284" w:hanging="284"/>
      </w:pPr>
      <w:r>
        <w:t>Elektronik til regulering af motor.</w:t>
      </w:r>
      <w:r w:rsidRPr="00317B5F">
        <w:t xml:space="preserve"> </w:t>
      </w:r>
    </w:p>
    <w:p w14:paraId="249D0938" w14:textId="77777777" w:rsidR="00ED2119" w:rsidRDefault="00ED2119" w:rsidP="00ED2119">
      <w:pPr>
        <w:pStyle w:val="ListParagraph"/>
        <w:numPr>
          <w:ilvl w:val="0"/>
          <w:numId w:val="34"/>
        </w:numPr>
        <w:spacing w:after="200" w:line="276" w:lineRule="auto"/>
        <w:ind w:left="284" w:hanging="284"/>
      </w:pPr>
      <w:r>
        <w:t>Sensorer til detektering af refleksbrikker.</w:t>
      </w:r>
    </w:p>
    <w:p w14:paraId="37776CEE" w14:textId="77777777" w:rsidR="00ED2119" w:rsidRDefault="00ED2119" w:rsidP="00ED2119">
      <w:pPr>
        <w:pStyle w:val="ListParagraph"/>
        <w:numPr>
          <w:ilvl w:val="0"/>
          <w:numId w:val="34"/>
        </w:numPr>
        <w:spacing w:after="200" w:line="276" w:lineRule="auto"/>
        <w:ind w:left="284" w:hanging="284"/>
      </w:pPr>
      <w:r>
        <w:t>For- og baglygter.</w:t>
      </w:r>
    </w:p>
    <w:p w14:paraId="7B9ABA27" w14:textId="77777777" w:rsidR="00ED2119" w:rsidRDefault="00ED2119" w:rsidP="00ED2119">
      <w:pPr>
        <w:pStyle w:val="ListParagraph"/>
        <w:numPr>
          <w:ilvl w:val="0"/>
          <w:numId w:val="34"/>
        </w:numPr>
        <w:spacing w:after="200" w:line="276" w:lineRule="auto"/>
        <w:ind w:left="284" w:hanging="284"/>
      </w:pPr>
      <w:r>
        <w:t>Elektronik til styring af for- og baglygter.</w:t>
      </w:r>
    </w:p>
    <w:p w14:paraId="79E4663F" w14:textId="77777777" w:rsidR="00ED2119" w:rsidRDefault="00ED2119" w:rsidP="00ED2119">
      <w:pPr>
        <w:pStyle w:val="ListParagraph"/>
        <w:numPr>
          <w:ilvl w:val="0"/>
          <w:numId w:val="34"/>
        </w:numPr>
        <w:spacing w:after="200" w:line="276" w:lineRule="auto"/>
        <w:ind w:left="284" w:hanging="284"/>
      </w:pPr>
      <w:r>
        <w:t>Eventuelt elektronik og højtaler til afspilning af lyd.</w:t>
      </w:r>
    </w:p>
    <w:p w14:paraId="4A33774C" w14:textId="77777777" w:rsidR="00ED2119" w:rsidRDefault="00ED2119" w:rsidP="00ED2119">
      <w:r>
        <w:t>Nogle af de nødvendige hardwareenheder vil helt eller delvis blive udviklet i andre kurser på 1. semester.</w:t>
      </w:r>
      <w:r>
        <w:br/>
        <w:t>Det drejer sig om:</w:t>
      </w:r>
    </w:p>
    <w:p w14:paraId="3374748E" w14:textId="01634495" w:rsidR="00ED2119" w:rsidRDefault="00ED2119" w:rsidP="00ED2119">
      <w:pPr>
        <w:pStyle w:val="ListBullet"/>
      </w:pPr>
      <w:r>
        <w:t>Print med kredsløb til detektering af refleksbrikker.</w:t>
      </w:r>
      <w:r>
        <w:br/>
        <w:t>Dette print skal forbindes til bilens mikrocontroller.</w:t>
      </w:r>
      <w:r w:rsidRPr="00EC4DAB">
        <w:t xml:space="preserve"> </w:t>
      </w:r>
      <w:r>
        <w:br/>
        <w:t>Hvis der foretages modifikationer af printet for at tilpasse det projektet, skal disse modifikationer beskrives i projektdokumentationen.</w:t>
      </w:r>
      <w:r>
        <w:br/>
      </w:r>
    </w:p>
    <w:p w14:paraId="15A82C2D" w14:textId="77777777" w:rsidR="00ED2119" w:rsidRDefault="00ED2119" w:rsidP="00ED2119">
      <w:pPr>
        <w:pStyle w:val="ListBullet"/>
      </w:pPr>
      <w:r>
        <w:t>”Fejltæller”: Print med kredsløb til tælling og visning af pulser fra et pendul.</w:t>
      </w:r>
      <w:r>
        <w:br/>
        <w:t xml:space="preserve">Pendulet anvendes kun som et påmonteret måleudstyr under konkurrencen, og den er ikke en del af selve projektet. </w:t>
      </w:r>
      <w:r>
        <w:br/>
      </w:r>
    </w:p>
    <w:p w14:paraId="6FB383DA" w14:textId="77777777" w:rsidR="00ED2119" w:rsidRDefault="00ED2119" w:rsidP="00ED2119">
      <w:r w:rsidRPr="00730959">
        <w:t>Bilen skal forsynes med fremadrettet kør</w:t>
      </w:r>
      <w:r>
        <w:t xml:space="preserve">elys (hvidt) og baglys (rødt), samt </w:t>
      </w:r>
      <w:r w:rsidRPr="00730959">
        <w:t xml:space="preserve">bremselys (kraftigt rødt). </w:t>
      </w:r>
      <w:r>
        <w:br/>
        <w:t>Se figur 2 og figur 3.</w:t>
      </w:r>
      <w:r>
        <w:br/>
      </w:r>
      <w:r w:rsidRPr="00730959">
        <w:t>Bremselys og baglys udsendes fra samme kilde</w:t>
      </w:r>
      <w:r>
        <w:t xml:space="preserve"> og skal kunne reguleres i to forskellige styrker.</w:t>
      </w:r>
    </w:p>
    <w:p w14:paraId="54D6234D" w14:textId="77777777" w:rsidR="00ED2119" w:rsidRDefault="00ED2119" w:rsidP="00ED2119">
      <w:r>
        <w:t xml:space="preserve">Hvert enkelt for-, bag- eller bremselys kan realiseres som et antal lysdioder, der opbygges som et LED-sæt.  </w:t>
      </w:r>
      <w:r>
        <w:br/>
        <w:t xml:space="preserve">Hvert sæt kan opbygges som en kombination af serie- og/eller parallel-forbundne lysdioder. </w:t>
      </w:r>
      <w:r>
        <w:br/>
      </w:r>
    </w:p>
    <w:p w14:paraId="36152A66" w14:textId="77777777" w:rsidR="00ED2119" w:rsidRDefault="00ED2119" w:rsidP="00ED2119">
      <w:r>
        <w:t xml:space="preserve">I projektet anvendes microcontrolleren Mega2560 på et ”Arduino Mega2560” kit. </w:t>
      </w:r>
      <w:r>
        <w:br/>
        <w:t>Denne anvendes til:</w:t>
      </w:r>
    </w:p>
    <w:p w14:paraId="65085455" w14:textId="77777777" w:rsidR="00ED2119" w:rsidRDefault="00ED2119" w:rsidP="00ED2119">
      <w:pPr>
        <w:pStyle w:val="ListParagraph"/>
        <w:numPr>
          <w:ilvl w:val="0"/>
          <w:numId w:val="35"/>
        </w:numPr>
        <w:spacing w:after="200" w:line="276" w:lineRule="auto"/>
      </w:pPr>
      <w:r>
        <w:t>Styring af bilens fart og retning.</w:t>
      </w:r>
    </w:p>
    <w:p w14:paraId="0B983373" w14:textId="77777777" w:rsidR="00ED2119" w:rsidRDefault="00ED2119" w:rsidP="00ED2119">
      <w:pPr>
        <w:pStyle w:val="ListParagraph"/>
        <w:numPr>
          <w:ilvl w:val="0"/>
          <w:numId w:val="35"/>
        </w:numPr>
        <w:spacing w:after="200" w:line="276" w:lineRule="auto"/>
      </w:pPr>
      <w:r>
        <w:t>Styring af for- og baglygternes lysstyrke.</w:t>
      </w:r>
    </w:p>
    <w:p w14:paraId="68FA6BD6" w14:textId="77777777" w:rsidR="00ED2119" w:rsidRDefault="00ED2119" w:rsidP="00ED2119">
      <w:pPr>
        <w:pStyle w:val="ListParagraph"/>
        <w:numPr>
          <w:ilvl w:val="0"/>
          <w:numId w:val="35"/>
        </w:numPr>
        <w:spacing w:after="200" w:line="276" w:lineRule="auto"/>
      </w:pPr>
      <w:r>
        <w:t>Detektering af banens refleksbrikker.</w:t>
      </w:r>
    </w:p>
    <w:p w14:paraId="6A07DF42" w14:textId="77777777" w:rsidR="00ED2119" w:rsidRDefault="00ED2119" w:rsidP="00ED2119">
      <w:pPr>
        <w:pStyle w:val="ListParagraph"/>
        <w:numPr>
          <w:ilvl w:val="0"/>
          <w:numId w:val="35"/>
        </w:numPr>
        <w:spacing w:after="200" w:line="276" w:lineRule="auto"/>
      </w:pPr>
      <w:r>
        <w:t>Afspilning af lyde og/eller melodier.</w:t>
      </w:r>
    </w:p>
    <w:p w14:paraId="4B0CE41B" w14:textId="77777777" w:rsidR="00ED2119" w:rsidRDefault="00ED2119" w:rsidP="00ED2119">
      <w:r>
        <w:t xml:space="preserve">Bilen skal under konkurrencen køre på en bane med to bander, hvor banderne vil sikre, at bilen bliver på banen. Banderne er udstyret med 7 par refleksbrikker, der kan detekteres af optiske sensorer placeret på bilen. </w:t>
      </w:r>
    </w:p>
    <w:p w14:paraId="4897C6AF" w14:textId="77777777" w:rsidR="00ED2119" w:rsidRDefault="00ED2119" w:rsidP="00ED2119">
      <w:r>
        <w:t>Ved start skal bilen afspille en specifik startlyd eller startmelodi, og efter passage af mållinjen skal afspilles en specifik slutlyd eller slutmelodi. Ved passage af hver enkelt af refleksbrikkerne skal bilen afgive en specifik ”refleksbriklyd”.</w:t>
      </w:r>
    </w:p>
    <w:p w14:paraId="01AE107A" w14:textId="77777777" w:rsidR="00ED2119" w:rsidRDefault="00ED2119" w:rsidP="00ED2119">
      <w:r>
        <w:t>På figur 4 er vist placering af et af printene til detektering af refleksbrikker (der skal være et på hver side).</w:t>
      </w:r>
      <w:r>
        <w:br/>
        <w:t>Figur 5 viser en mulig placering af print med anden elektronik, som skal konstrueres for at kunne styre bilen.</w:t>
      </w:r>
    </w:p>
    <w:p w14:paraId="0DBAD730" w14:textId="77777777" w:rsidR="00ED2119" w:rsidRDefault="00ED2119" w:rsidP="00ED2119">
      <w:r>
        <w:t>De præcise fysiske mål for bilkarrosseriet kan ses i bilag 1.</w:t>
      </w:r>
    </w:p>
    <w:p w14:paraId="53DE0F20" w14:textId="77777777" w:rsidR="00ED2119" w:rsidRDefault="00ED2119" w:rsidP="00ED2119"/>
    <w:p w14:paraId="5CD90D67" w14:textId="77777777" w:rsidR="00E65EA4" w:rsidRDefault="00ED2119" w:rsidP="00E65EA4">
      <w:pPr>
        <w:pStyle w:val="Caption"/>
        <w:keepNext/>
        <w:jc w:val="center"/>
      </w:pPr>
      <w:r>
        <w:rPr>
          <w:noProof/>
        </w:rPr>
        <w:drawing>
          <wp:inline distT="0" distB="0" distL="0" distR="0" wp14:anchorId="6555B90E" wp14:editId="074C31A8">
            <wp:extent cx="5329128" cy="2892417"/>
            <wp:effectExtent l="0" t="0" r="5080" b="3810"/>
            <wp:docPr id="1678250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5329128" cy="2892417"/>
                    </a:xfrm>
                    <a:prstGeom prst="rect">
                      <a:avLst/>
                    </a:prstGeom>
                  </pic:spPr>
                </pic:pic>
              </a:graphicData>
            </a:graphic>
          </wp:inline>
        </w:drawing>
      </w:r>
    </w:p>
    <w:p w14:paraId="08F7226F" w14:textId="51863DE4" w:rsidR="00ED2119" w:rsidRPr="47D8A073" w:rsidRDefault="00E65EA4" w:rsidP="00ED2119">
      <w:pPr>
        <w:pStyle w:val="Caption"/>
        <w:jc w:val="center"/>
        <w:rPr>
          <w:lang w:eastAsia="da-DK"/>
        </w:rPr>
      </w:pPr>
      <w:r>
        <w:t xml:space="preserve">Figur </w:t>
      </w:r>
      <w:fldSimple w:instr=" SEQ Figur \* ARABIC ">
        <w:r w:rsidR="00532564">
          <w:rPr>
            <w:noProof/>
          </w:rPr>
          <w:t>2</w:t>
        </w:r>
      </w:fldSimple>
      <w:r>
        <w:t xml:space="preserve"> Placering af to print til forlys</w:t>
      </w:r>
      <w:r w:rsidR="00C15EEF">
        <w:t>, højre og venstre side</w:t>
      </w:r>
    </w:p>
    <w:p w14:paraId="2B44A0C4" w14:textId="77777777" w:rsidR="00ED2119" w:rsidRPr="47D8A073" w:rsidRDefault="00ED2119" w:rsidP="00ED2119">
      <w:pPr>
        <w:rPr>
          <w:lang w:eastAsia="da-DK"/>
        </w:rPr>
      </w:pPr>
    </w:p>
    <w:p w14:paraId="02D858E5" w14:textId="77777777" w:rsidR="00ED2119" w:rsidRDefault="00ED2119" w:rsidP="007D185F">
      <w:pPr>
        <w:keepNext/>
      </w:pPr>
      <w:r>
        <w:rPr>
          <w:noProof/>
          <w:lang w:eastAsia="da-DK"/>
        </w:rPr>
        <w:t xml:space="preserve">           </w:t>
      </w:r>
      <w:r>
        <w:t xml:space="preserve">  </w:t>
      </w:r>
      <w:r>
        <w:rPr>
          <w:noProof/>
        </w:rPr>
        <w:drawing>
          <wp:inline distT="0" distB="0" distL="0" distR="0" wp14:anchorId="0E0AC01C" wp14:editId="1119B1DB">
            <wp:extent cx="5311142" cy="2944559"/>
            <wp:effectExtent l="0" t="0" r="3810" b="8255"/>
            <wp:docPr id="14859682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
                      <a:extLst>
                        <a:ext uri="{28A0092B-C50C-407E-A947-70E740481C1C}">
                          <a14:useLocalDpi xmlns:a14="http://schemas.microsoft.com/office/drawing/2010/main" val="0"/>
                        </a:ext>
                      </a:extLst>
                    </a:blip>
                    <a:stretch>
                      <a:fillRect/>
                    </a:stretch>
                  </pic:blipFill>
                  <pic:spPr>
                    <a:xfrm>
                      <a:off x="0" y="0"/>
                      <a:ext cx="5311142" cy="2944559"/>
                    </a:xfrm>
                    <a:prstGeom prst="rect">
                      <a:avLst/>
                    </a:prstGeom>
                  </pic:spPr>
                </pic:pic>
              </a:graphicData>
            </a:graphic>
          </wp:inline>
        </w:drawing>
      </w:r>
    </w:p>
    <w:p w14:paraId="1517C1BC" w14:textId="19D5068F" w:rsidR="00ED2119" w:rsidRDefault="00ED2119" w:rsidP="007D185F">
      <w:pPr>
        <w:pStyle w:val="Caption"/>
        <w:jc w:val="center"/>
      </w:pPr>
      <w:bookmarkStart w:id="18" w:name="_Ref284282297"/>
      <w:r>
        <w:t xml:space="preserve">Figur </w:t>
      </w:r>
      <w:fldSimple w:instr=" SEQ Figur \* ARABIC ">
        <w:r w:rsidR="00532564">
          <w:rPr>
            <w:noProof/>
          </w:rPr>
          <w:t>3</w:t>
        </w:r>
      </w:fldSimple>
      <w:r>
        <w:t xml:space="preserve"> Placering af print til bag- og bremselys</w:t>
      </w:r>
    </w:p>
    <w:p w14:paraId="4B700769" w14:textId="77777777" w:rsidR="00ED2119" w:rsidRPr="009F0790" w:rsidRDefault="00ED2119" w:rsidP="00ED2119"/>
    <w:p w14:paraId="23D9373D" w14:textId="77777777" w:rsidR="00ED2119" w:rsidRPr="47D8A073" w:rsidRDefault="00ED2119" w:rsidP="00ED2119">
      <w:pPr>
        <w:pStyle w:val="Caption"/>
        <w:rPr>
          <w:lang w:eastAsia="da-DK"/>
        </w:rPr>
      </w:pPr>
      <w:r w:rsidRPr="47D8A073">
        <w:rPr>
          <w:lang w:eastAsia="da-DK"/>
        </w:rPr>
        <w:tab/>
      </w:r>
      <w:bookmarkEnd w:id="18"/>
    </w:p>
    <w:p w14:paraId="1504ACDE" w14:textId="77777777" w:rsidR="007D185F" w:rsidRDefault="00ED2119" w:rsidP="007D185F">
      <w:pPr>
        <w:keepNext/>
      </w:pPr>
      <w:r>
        <w:rPr>
          <w:noProof/>
          <w:lang w:eastAsia="da-DK"/>
        </w:rPr>
        <w:t xml:space="preserve">             </w:t>
      </w:r>
      <w:r>
        <w:t xml:space="preserve">  </w:t>
      </w:r>
      <w:r>
        <w:rPr>
          <w:noProof/>
        </w:rPr>
        <w:drawing>
          <wp:inline distT="0" distB="0" distL="0" distR="0" wp14:anchorId="2A0FD09D" wp14:editId="21C8DE66">
            <wp:extent cx="5189220" cy="3293239"/>
            <wp:effectExtent l="0" t="0" r="0" b="2540"/>
            <wp:docPr id="13947860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5189220" cy="3293239"/>
                    </a:xfrm>
                    <a:prstGeom prst="rect">
                      <a:avLst/>
                    </a:prstGeom>
                  </pic:spPr>
                </pic:pic>
              </a:graphicData>
            </a:graphic>
          </wp:inline>
        </w:drawing>
      </w:r>
    </w:p>
    <w:p w14:paraId="5F28EECF" w14:textId="76A556D0" w:rsidR="00ED2119" w:rsidRDefault="007D185F" w:rsidP="007D185F">
      <w:pPr>
        <w:pStyle w:val="Caption"/>
        <w:jc w:val="center"/>
      </w:pPr>
      <w:r>
        <w:t xml:space="preserve">Figur </w:t>
      </w:r>
      <w:fldSimple w:instr=" SEQ Figur \* ARABIC ">
        <w:r w:rsidR="00532564">
          <w:rPr>
            <w:noProof/>
          </w:rPr>
          <w:t>4</w:t>
        </w:r>
      </w:fldSimple>
      <w:r>
        <w:t xml:space="preserve"> Placering af print til detektering af refleksbrikker</w:t>
      </w:r>
    </w:p>
    <w:p w14:paraId="7E6CCCBD" w14:textId="77777777" w:rsidR="00ED2119" w:rsidRDefault="00ED2119" w:rsidP="007D185F">
      <w:pPr>
        <w:keepNext/>
      </w:pPr>
      <w:r>
        <w:t xml:space="preserve">              </w:t>
      </w:r>
      <w:r>
        <w:rPr>
          <w:noProof/>
        </w:rPr>
        <w:drawing>
          <wp:inline distT="0" distB="0" distL="0" distR="0" wp14:anchorId="3F18A4A3" wp14:editId="3208BF9B">
            <wp:extent cx="5200486" cy="3515360"/>
            <wp:effectExtent l="0" t="0" r="635" b="8890"/>
            <wp:docPr id="13451658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
                      <a:extLst>
                        <a:ext uri="{28A0092B-C50C-407E-A947-70E740481C1C}">
                          <a14:useLocalDpi xmlns:a14="http://schemas.microsoft.com/office/drawing/2010/main" val="0"/>
                        </a:ext>
                      </a:extLst>
                    </a:blip>
                    <a:stretch>
                      <a:fillRect/>
                    </a:stretch>
                  </pic:blipFill>
                  <pic:spPr>
                    <a:xfrm>
                      <a:off x="0" y="0"/>
                      <a:ext cx="5200486" cy="3515360"/>
                    </a:xfrm>
                    <a:prstGeom prst="rect">
                      <a:avLst/>
                    </a:prstGeom>
                  </pic:spPr>
                </pic:pic>
              </a:graphicData>
            </a:graphic>
          </wp:inline>
        </w:drawing>
      </w:r>
    </w:p>
    <w:p w14:paraId="2EF77D06" w14:textId="084DC471" w:rsidR="00ED2119" w:rsidRDefault="007D185F" w:rsidP="007D185F">
      <w:pPr>
        <w:pStyle w:val="Caption"/>
        <w:jc w:val="center"/>
      </w:pPr>
      <w:r>
        <w:t xml:space="preserve">Figur </w:t>
      </w:r>
      <w:fldSimple w:instr=" SEQ Figur \* ARABIC ">
        <w:r w:rsidR="00532564">
          <w:rPr>
            <w:noProof/>
          </w:rPr>
          <w:t>5</w:t>
        </w:r>
      </w:fldSimple>
      <w:r>
        <w:t xml:space="preserve"> Print med øvrige elektronik placeret midt i bilen</w:t>
      </w:r>
    </w:p>
    <w:p w14:paraId="67842D83" w14:textId="734CA13B" w:rsidR="00ED2119" w:rsidRDefault="00ED2119" w:rsidP="00ED2119">
      <w:pPr>
        <w:rPr>
          <w:rFonts w:asciiTheme="majorHAnsi" w:eastAsiaTheme="majorEastAsia" w:hAnsiTheme="majorHAnsi" w:cstheme="majorBidi"/>
          <w:color w:val="2F5496" w:themeColor="accent1" w:themeShade="BF"/>
          <w:sz w:val="32"/>
          <w:szCs w:val="32"/>
          <w:lang w:eastAsia="da-DK"/>
        </w:rPr>
      </w:pPr>
      <w:r>
        <w:rPr>
          <w:rFonts w:asciiTheme="majorHAnsi" w:eastAsiaTheme="majorEastAsia" w:hAnsiTheme="majorHAnsi" w:cstheme="majorBidi"/>
          <w:color w:val="2F5496" w:themeColor="accent1" w:themeShade="BF"/>
          <w:sz w:val="32"/>
          <w:szCs w:val="32"/>
          <w:lang w:eastAsia="da-DK"/>
        </w:rPr>
        <w:br w:type="page"/>
      </w:r>
    </w:p>
    <w:p w14:paraId="6CF8114A" w14:textId="4C85C5DF" w:rsidR="00ED2119" w:rsidRPr="00695378" w:rsidRDefault="00ED2119" w:rsidP="00A344F0">
      <w:pPr>
        <w:pStyle w:val="Heading1"/>
      </w:pPr>
      <w:bookmarkStart w:id="19" w:name="_Toc477975263"/>
      <w:bookmarkStart w:id="20" w:name="_Toc29898898"/>
      <w:bookmarkStart w:id="21" w:name="_Toc30060173"/>
      <w:bookmarkStart w:id="22" w:name="_Toc30060806"/>
      <w:bookmarkStart w:id="23" w:name="_Toc30066554"/>
      <w:bookmarkStart w:id="24" w:name="_Toc30065820"/>
      <w:r w:rsidRPr="00553B70">
        <w:rPr>
          <w:lang w:eastAsia="da-DK"/>
        </w:rPr>
        <w:t>Kravspecifikatio</w:t>
      </w:r>
      <w:r w:rsidRPr="00695378">
        <w:t>n</w:t>
      </w:r>
      <w:bookmarkEnd w:id="19"/>
      <w:bookmarkEnd w:id="20"/>
      <w:bookmarkEnd w:id="21"/>
      <w:bookmarkEnd w:id="22"/>
      <w:bookmarkEnd w:id="23"/>
      <w:bookmarkEnd w:id="24"/>
    </w:p>
    <w:p w14:paraId="03BC3182" w14:textId="2814336A" w:rsidR="00ED2119" w:rsidRPr="47D8A073" w:rsidRDefault="00ED2119" w:rsidP="00F90B20">
      <w:pPr>
        <w:pStyle w:val="Heading2"/>
        <w:rPr>
          <w:lang w:eastAsia="da-DK"/>
        </w:rPr>
      </w:pPr>
      <w:bookmarkStart w:id="25" w:name="_Toc397074962"/>
      <w:bookmarkStart w:id="26" w:name="_Toc477975264"/>
      <w:bookmarkStart w:id="27" w:name="_Toc29898899"/>
      <w:bookmarkStart w:id="28" w:name="_Toc30060174"/>
      <w:bookmarkStart w:id="29" w:name="_Toc30060807"/>
      <w:bookmarkStart w:id="30" w:name="_Toc30066555"/>
      <w:bookmarkStart w:id="31" w:name="_Toc30065821"/>
      <w:r w:rsidRPr="00695378">
        <w:t>Aktør-kontekst diagram</w:t>
      </w:r>
      <w:bookmarkEnd w:id="25"/>
      <w:bookmarkEnd w:id="26"/>
      <w:bookmarkEnd w:id="27"/>
      <w:bookmarkEnd w:id="28"/>
      <w:bookmarkEnd w:id="29"/>
      <w:bookmarkEnd w:id="30"/>
      <w:bookmarkEnd w:id="31"/>
    </w:p>
    <w:p w14:paraId="65C3F1CF" w14:textId="77777777" w:rsidR="00ED2119" w:rsidRPr="47D8A073" w:rsidRDefault="00ED2119" w:rsidP="00ED2119">
      <w:pPr>
        <w:rPr>
          <w:lang w:eastAsia="da-DK"/>
        </w:rPr>
      </w:pPr>
    </w:p>
    <w:p w14:paraId="2FEF0B51" w14:textId="77777777" w:rsidR="007D185F" w:rsidRDefault="00ED2119" w:rsidP="007D185F">
      <w:pPr>
        <w:keepNext/>
        <w:tabs>
          <w:tab w:val="left" w:pos="5985"/>
        </w:tabs>
      </w:pPr>
      <w:r>
        <w:rPr>
          <w:noProof/>
          <w:lang w:eastAsia="da-DK"/>
        </w:rPr>
        <w:t xml:space="preserve">                           </w:t>
      </w:r>
      <w:r>
        <w:t xml:space="preserve">  </w:t>
      </w:r>
      <w:r>
        <w:rPr>
          <w:noProof/>
        </w:rPr>
        <w:drawing>
          <wp:inline distT="0" distB="0" distL="0" distR="0" wp14:anchorId="7BA5E91A" wp14:editId="14AB5AE7">
            <wp:extent cx="3893820" cy="2102525"/>
            <wp:effectExtent l="0" t="0" r="0" b="0"/>
            <wp:docPr id="1649499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3893820" cy="2102525"/>
                    </a:xfrm>
                    <a:prstGeom prst="rect">
                      <a:avLst/>
                    </a:prstGeom>
                  </pic:spPr>
                </pic:pic>
              </a:graphicData>
            </a:graphic>
          </wp:inline>
        </w:drawing>
      </w:r>
    </w:p>
    <w:p w14:paraId="21A86B5A" w14:textId="5AA0EB8E" w:rsidR="00ED2119" w:rsidRDefault="007D185F" w:rsidP="00D775DB">
      <w:pPr>
        <w:pStyle w:val="Caption"/>
        <w:jc w:val="center"/>
        <w:rPr>
          <w:noProof/>
          <w:lang w:eastAsia="da-DK"/>
        </w:rPr>
      </w:pPr>
      <w:r>
        <w:t xml:space="preserve">Figur </w:t>
      </w:r>
      <w:fldSimple w:instr=" SEQ Figur \* ARABIC ">
        <w:r w:rsidR="00532564">
          <w:rPr>
            <w:noProof/>
          </w:rPr>
          <w:t>6</w:t>
        </w:r>
      </w:fldSimple>
      <w:r>
        <w:t xml:space="preserve"> Aktør-kontekst diagr</w:t>
      </w:r>
      <w:r>
        <w:rPr>
          <w:lang w:eastAsia="da-DK"/>
        </w:rPr>
        <w:t>am</w:t>
      </w:r>
      <w:r w:rsidR="00ED2119">
        <w:rPr>
          <w:noProof/>
          <w:lang w:eastAsia="da-DK"/>
        </w:rPr>
        <w:tab/>
        <w:t xml:space="preserve">         </w:t>
      </w:r>
    </w:p>
    <w:p w14:paraId="279B3566" w14:textId="40BEDDC1" w:rsidR="00ED2119" w:rsidRPr="00CC785A" w:rsidRDefault="00ED2119" w:rsidP="00CC785A">
      <w:pPr>
        <w:pStyle w:val="Caption"/>
        <w:rPr>
          <w:b/>
          <w:color w:val="auto"/>
          <w:sz w:val="22"/>
          <w:szCs w:val="22"/>
          <w:lang w:eastAsia="da-DK"/>
        </w:rPr>
      </w:pPr>
      <w:r w:rsidRPr="00664EBD">
        <w:rPr>
          <w:noProof/>
          <w:color w:val="auto"/>
          <w:sz w:val="22"/>
          <w:szCs w:val="22"/>
          <w:lang w:eastAsia="da-DK"/>
        </w:rPr>
        <w:t>Det system, som skal udvikles, er selve den elektriske bil.</w:t>
      </w:r>
      <w:r w:rsidRPr="00664EBD">
        <w:rPr>
          <w:noProof/>
          <w:color w:val="auto"/>
          <w:sz w:val="22"/>
          <w:szCs w:val="22"/>
          <w:lang w:eastAsia="da-DK"/>
        </w:rPr>
        <w:br/>
      </w:r>
      <w:r w:rsidRPr="00664EBD">
        <w:rPr>
          <w:noProof/>
          <w:color w:val="auto"/>
          <w:sz w:val="22"/>
          <w:szCs w:val="22"/>
          <w:lang w:eastAsia="da-DK"/>
        </w:rPr>
        <w:br/>
        <w:t xml:space="preserve">Aktøren ”Bruger”  kan få bilen til at starte et gennemløb af banen.  </w:t>
      </w:r>
      <w:r>
        <w:rPr>
          <w:noProof/>
          <w:color w:val="auto"/>
          <w:sz w:val="22"/>
          <w:szCs w:val="22"/>
          <w:lang w:eastAsia="da-DK"/>
        </w:rPr>
        <w:br/>
        <w:t>Brugeren er en primær aktør.</w:t>
      </w:r>
      <w:r>
        <w:rPr>
          <w:noProof/>
          <w:color w:val="auto"/>
          <w:sz w:val="22"/>
          <w:szCs w:val="22"/>
          <w:lang w:eastAsia="da-DK"/>
        </w:rPr>
        <w:br/>
      </w:r>
      <w:r>
        <w:rPr>
          <w:noProof/>
          <w:color w:val="auto"/>
          <w:sz w:val="22"/>
          <w:szCs w:val="22"/>
          <w:lang w:eastAsia="da-DK"/>
        </w:rPr>
        <w:br/>
      </w:r>
      <w:r w:rsidRPr="00664EBD">
        <w:rPr>
          <w:noProof/>
          <w:color w:val="auto"/>
          <w:sz w:val="22"/>
          <w:szCs w:val="22"/>
          <w:lang w:eastAsia="da-DK"/>
        </w:rPr>
        <w:t>Aktøren ”</w:t>
      </w:r>
      <w:r>
        <w:rPr>
          <w:noProof/>
          <w:color w:val="auto"/>
          <w:sz w:val="22"/>
          <w:szCs w:val="22"/>
          <w:lang w:eastAsia="da-DK"/>
        </w:rPr>
        <w:t>Refleksbrik på venstre side</w:t>
      </w:r>
      <w:r w:rsidRPr="00664EBD">
        <w:rPr>
          <w:noProof/>
          <w:color w:val="auto"/>
          <w:sz w:val="22"/>
          <w:szCs w:val="22"/>
          <w:lang w:eastAsia="da-DK"/>
        </w:rPr>
        <w:t xml:space="preserve">” </w:t>
      </w:r>
      <w:r>
        <w:rPr>
          <w:noProof/>
          <w:color w:val="auto"/>
          <w:sz w:val="22"/>
          <w:szCs w:val="22"/>
          <w:lang w:eastAsia="da-DK"/>
        </w:rPr>
        <w:t>kan detekteres af bilen</w:t>
      </w:r>
      <w:r w:rsidRPr="00664EBD">
        <w:rPr>
          <w:noProof/>
          <w:color w:val="auto"/>
          <w:sz w:val="22"/>
          <w:szCs w:val="22"/>
          <w:lang w:eastAsia="da-DK"/>
        </w:rPr>
        <w:t xml:space="preserve">, hver gang </w:t>
      </w:r>
      <w:r>
        <w:rPr>
          <w:noProof/>
          <w:color w:val="auto"/>
          <w:sz w:val="22"/>
          <w:szCs w:val="22"/>
          <w:lang w:eastAsia="da-DK"/>
        </w:rPr>
        <w:t>en sådan passeres</w:t>
      </w:r>
      <w:r w:rsidRPr="00664EBD">
        <w:rPr>
          <w:noProof/>
          <w:color w:val="auto"/>
          <w:sz w:val="22"/>
          <w:szCs w:val="22"/>
          <w:lang w:eastAsia="da-DK"/>
        </w:rPr>
        <w:t>.</w:t>
      </w:r>
      <w:r>
        <w:rPr>
          <w:noProof/>
          <w:color w:val="auto"/>
          <w:sz w:val="22"/>
          <w:szCs w:val="22"/>
          <w:lang w:eastAsia="da-DK"/>
        </w:rPr>
        <w:br/>
        <w:t>Tilsvarende gælder for aktøren ”Refleksbrik på højre side”.</w:t>
      </w:r>
      <w:r>
        <w:rPr>
          <w:noProof/>
          <w:color w:val="auto"/>
          <w:sz w:val="22"/>
          <w:szCs w:val="22"/>
          <w:lang w:eastAsia="da-DK"/>
        </w:rPr>
        <w:br/>
        <w:t>Refleksbrikkerne er sekundære aktører.</w:t>
      </w:r>
      <w:bookmarkStart w:id="32" w:name="_Toc397074963"/>
    </w:p>
    <w:p w14:paraId="085C5330" w14:textId="1A1AE803" w:rsidR="00ED2119" w:rsidRDefault="00ED2119" w:rsidP="00F90B20">
      <w:pPr>
        <w:pStyle w:val="Heading2"/>
      </w:pPr>
      <w:bookmarkStart w:id="33" w:name="_Toc477975265"/>
      <w:bookmarkStart w:id="34" w:name="_Toc29898900"/>
      <w:bookmarkStart w:id="35" w:name="_Toc30060175"/>
      <w:bookmarkStart w:id="36" w:name="_Toc30060808"/>
      <w:bookmarkStart w:id="37" w:name="_Toc30066556"/>
      <w:bookmarkStart w:id="38" w:name="_Toc30065822"/>
      <w:r w:rsidRPr="003A3224">
        <w:t>Funktion</w:t>
      </w:r>
      <w:r w:rsidRPr="00C72FF8">
        <w:rPr>
          <w:rStyle w:val="Heading2Char"/>
        </w:rPr>
        <w:t>e</w:t>
      </w:r>
      <w:r w:rsidRPr="003A3224">
        <w:t>lle krav</w:t>
      </w:r>
      <w:bookmarkEnd w:id="32"/>
      <w:bookmarkEnd w:id="33"/>
      <w:bookmarkEnd w:id="34"/>
      <w:bookmarkEnd w:id="35"/>
      <w:bookmarkEnd w:id="36"/>
      <w:bookmarkEnd w:id="37"/>
      <w:bookmarkEnd w:id="38"/>
      <w:r w:rsidRPr="003A3224">
        <w:t xml:space="preserve"> </w:t>
      </w:r>
    </w:p>
    <w:p w14:paraId="58F016B4" w14:textId="77777777" w:rsidR="00ED2119" w:rsidRPr="000003F2" w:rsidRDefault="00ED2119" w:rsidP="00ED2119"/>
    <w:p w14:paraId="2A9339C8" w14:textId="77777777" w:rsidR="00D775DB" w:rsidRDefault="00ED2119" w:rsidP="00D775DB">
      <w:pPr>
        <w:keepNext/>
        <w:jc w:val="center"/>
      </w:pPr>
      <w:r>
        <w:rPr>
          <w:noProof/>
        </w:rPr>
        <w:drawing>
          <wp:inline distT="0" distB="0" distL="0" distR="0" wp14:anchorId="58EF3250" wp14:editId="0CCB0F3C">
            <wp:extent cx="5242562" cy="2669155"/>
            <wp:effectExtent l="0" t="0" r="0" b="0"/>
            <wp:docPr id="970771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242562" cy="2669155"/>
                    </a:xfrm>
                    <a:prstGeom prst="rect">
                      <a:avLst/>
                    </a:prstGeom>
                  </pic:spPr>
                </pic:pic>
              </a:graphicData>
            </a:graphic>
          </wp:inline>
        </w:drawing>
      </w:r>
    </w:p>
    <w:p w14:paraId="0DA3CF0F" w14:textId="4D591DA3" w:rsidR="00ED2119" w:rsidRPr="000A0401" w:rsidRDefault="00D775DB" w:rsidP="00D775DB">
      <w:pPr>
        <w:pStyle w:val="Caption"/>
        <w:jc w:val="center"/>
        <w:rPr>
          <w:lang w:val="en-US"/>
        </w:rPr>
      </w:pPr>
      <w:r w:rsidRPr="000A0401">
        <w:rPr>
          <w:lang w:val="en-US"/>
        </w:rPr>
        <w:t xml:space="preserve">Figur </w:t>
      </w:r>
      <w:r>
        <w:fldChar w:fldCharType="begin"/>
      </w:r>
      <w:r w:rsidRPr="000A0401">
        <w:rPr>
          <w:lang w:val="en-US"/>
        </w:rPr>
        <w:instrText xml:space="preserve"> SEQ Figur \* ARABIC </w:instrText>
      </w:r>
      <w:r>
        <w:fldChar w:fldCharType="separate"/>
      </w:r>
      <w:r w:rsidR="00532564">
        <w:rPr>
          <w:noProof/>
          <w:lang w:val="en-US"/>
        </w:rPr>
        <w:t>7</w:t>
      </w:r>
      <w:r>
        <w:fldChar w:fldCharType="end"/>
      </w:r>
      <w:r w:rsidRPr="000A0401">
        <w:rPr>
          <w:lang w:val="en-US"/>
        </w:rPr>
        <w:t xml:space="preserve"> Use case diagram</w:t>
      </w:r>
    </w:p>
    <w:p w14:paraId="6DD253DF" w14:textId="77777777" w:rsidR="00ED2119" w:rsidRPr="000A0401" w:rsidRDefault="00ED2119" w:rsidP="00B577FE">
      <w:pPr>
        <w:pStyle w:val="Heading3"/>
        <w:rPr>
          <w:lang w:val="en-US"/>
        </w:rPr>
      </w:pPr>
      <w:bookmarkStart w:id="39" w:name="_Toc397074964"/>
      <w:bookmarkStart w:id="40" w:name="_Toc477975266"/>
      <w:bookmarkStart w:id="41" w:name="_Toc29898901"/>
      <w:bookmarkStart w:id="42" w:name="_Toc30060176"/>
      <w:bookmarkStart w:id="43" w:name="_Toc30060809"/>
      <w:bookmarkStart w:id="44" w:name="_Toc30066557"/>
      <w:bookmarkStart w:id="45" w:name="_Toc30065823"/>
      <w:r w:rsidRPr="000A0401">
        <w:rPr>
          <w:lang w:val="en-US"/>
        </w:rPr>
        <w:t>Use case 1: ”Kør banen”</w:t>
      </w:r>
      <w:bookmarkEnd w:id="39"/>
      <w:bookmarkEnd w:id="40"/>
      <w:bookmarkEnd w:id="41"/>
      <w:bookmarkEnd w:id="42"/>
      <w:bookmarkEnd w:id="43"/>
      <w:bookmarkEnd w:id="44"/>
      <w:bookmarkEnd w:id="45"/>
      <w:r w:rsidRPr="000A0401">
        <w:rPr>
          <w:lang w:val="en-US"/>
        </w:rPr>
        <w:t xml:space="preserve"> </w:t>
      </w:r>
    </w:p>
    <w:p w14:paraId="38E8772A" w14:textId="77777777" w:rsidR="00ED2119" w:rsidRPr="00664EBD" w:rsidRDefault="00ED2119" w:rsidP="00ED2119">
      <w:r w:rsidRPr="00664EBD">
        <w:rPr>
          <w:u w:val="single"/>
        </w:rPr>
        <w:t>Mål</w:t>
      </w:r>
      <w:r w:rsidRPr="00664EBD">
        <w:rPr>
          <w:u w:val="single"/>
        </w:rPr>
        <w:br/>
      </w:r>
      <w:r w:rsidRPr="00664EBD">
        <w:t xml:space="preserve">Denne </w:t>
      </w:r>
      <w:r>
        <w:t>u</w:t>
      </w:r>
      <w:r w:rsidRPr="00664EBD">
        <w:t>se case beskriver</w:t>
      </w:r>
      <w:r>
        <w:t>, hvordan banen skal gennemkøres</w:t>
      </w:r>
      <w:r w:rsidRPr="00664EBD">
        <w:t>.</w:t>
      </w:r>
      <w:r>
        <w:br/>
        <w:t>Initieres af: Bruger.</w:t>
      </w:r>
    </w:p>
    <w:p w14:paraId="4930687D" w14:textId="77777777" w:rsidR="00ED2119" w:rsidRPr="00664EBD" w:rsidRDefault="00ED2119" w:rsidP="00ED2119">
      <w:r w:rsidRPr="00664EBD">
        <w:rPr>
          <w:u w:val="single"/>
        </w:rPr>
        <w:t>Normalt scenarie</w:t>
      </w:r>
      <w:r w:rsidRPr="00664EBD">
        <w:rPr>
          <w:u w:val="single"/>
        </w:rPr>
        <w:br/>
      </w:r>
      <w:r w:rsidRPr="00664EBD">
        <w:t>1. Brugeren tænder for bilen og placerer den, så den kører forlæns ind på banen ved at passere startlinjen.</w:t>
      </w:r>
      <w:r>
        <w:br/>
      </w:r>
      <w:r>
        <w:br/>
      </w:r>
      <w:r w:rsidRPr="00664EBD">
        <w:t>2. Når bilen har passeret refleksbrik nummer</w:t>
      </w:r>
      <w:r>
        <w:t xml:space="preserve"> 6,</w:t>
      </w:r>
      <w:r w:rsidRPr="00664EBD">
        <w:t xml:space="preserve"> bringes bilen til standsning</w:t>
      </w:r>
      <w:r>
        <w:t>,</w:t>
      </w:r>
      <w:r w:rsidRPr="00664EBD">
        <w:t xml:space="preserve"> inden refleksbrik nummer 7 nås.</w:t>
      </w:r>
    </w:p>
    <w:p w14:paraId="61256245" w14:textId="77777777" w:rsidR="00ED2119" w:rsidRPr="00664EBD" w:rsidRDefault="00ED2119" w:rsidP="00ED2119">
      <w:r w:rsidRPr="00664EBD">
        <w:t>3. Bilen bakker, indtil refleksbrik nummer 5 er passeret, og bringes til standsning</w:t>
      </w:r>
      <w:r>
        <w:t>,</w:t>
      </w:r>
      <w:r w:rsidRPr="00664EBD">
        <w:t xml:space="preserve"> inden refleksbrik</w:t>
      </w:r>
      <w:r w:rsidRPr="00664EBD">
        <w:br/>
      </w:r>
      <w:r>
        <w:t xml:space="preserve">    </w:t>
      </w:r>
      <w:r w:rsidRPr="00664EBD">
        <w:t>nummer 4 nås.</w:t>
      </w:r>
    </w:p>
    <w:p w14:paraId="7237C941" w14:textId="509DDD41" w:rsidR="00ED2119" w:rsidRDefault="00ED2119" w:rsidP="00ED2119">
      <w:r w:rsidRPr="00664EBD">
        <w:t>4. Bilen kører forlæns, indtil refleksbrik nummer 7 nås.</w:t>
      </w:r>
      <w:r>
        <w:br/>
      </w:r>
      <w:r>
        <w:br/>
      </w:r>
      <w:r w:rsidRPr="00664EBD">
        <w:t xml:space="preserve">5. Bilens bringes til standsning i målområdet, der er defineret som </w:t>
      </w:r>
      <w:r>
        <w:t xml:space="preserve">området mellem banens slut-ende og en </w:t>
      </w:r>
      <w:r w:rsidRPr="00664EBD">
        <w:t xml:space="preserve">meter efter </w:t>
      </w:r>
      <w:r>
        <w:t>banens slut-ende</w:t>
      </w:r>
      <w:r w:rsidRPr="00664EBD">
        <w:t>.</w:t>
      </w:r>
      <w:r>
        <w:t xml:space="preserve"> Ved standsning skal hele bilen være placeret i målområdet.</w:t>
      </w:r>
    </w:p>
    <w:p w14:paraId="6130BACC" w14:textId="77777777" w:rsidR="00ED2119" w:rsidRDefault="00ED2119" w:rsidP="00ED2119"/>
    <w:p w14:paraId="257B0B70" w14:textId="77777777" w:rsidR="00ED2119" w:rsidRPr="00664EBD" w:rsidRDefault="00ED2119" w:rsidP="00ED2119">
      <w:r>
        <w:t>Generelt gælder:</w:t>
      </w:r>
    </w:p>
    <w:p w14:paraId="7C728DAB" w14:textId="77777777" w:rsidR="00ED2119" w:rsidRDefault="00ED2119" w:rsidP="00ED2119">
      <w:pPr>
        <w:pStyle w:val="ListBullet"/>
      </w:pPr>
      <w:r w:rsidRPr="00A2438F">
        <w:t>Lyd afspilles som beskrevet i use case 2 ”Afspil lyd”.</w:t>
      </w:r>
    </w:p>
    <w:p w14:paraId="51B1CBFC" w14:textId="77777777" w:rsidR="00ED2119" w:rsidRDefault="00ED2119" w:rsidP="00ED2119">
      <w:pPr>
        <w:pStyle w:val="ListBullet"/>
      </w:pPr>
      <w:r w:rsidRPr="00A2438F">
        <w:t>Forlyset styres som beskrevet i use case 3 ”Styr forlys”.</w:t>
      </w:r>
    </w:p>
    <w:p w14:paraId="5EE4B55F" w14:textId="4952FC08" w:rsidR="00ED2119" w:rsidRPr="00CC785A" w:rsidRDefault="00ED2119" w:rsidP="00ED2119">
      <w:pPr>
        <w:pStyle w:val="ListBullet"/>
      </w:pPr>
      <w:r>
        <w:t>Baglyset styres som beskrevet i use case 4 ”Styr baglys”.</w:t>
      </w:r>
      <w:bookmarkStart w:id="46" w:name="_Toc397074965"/>
    </w:p>
    <w:p w14:paraId="070EF806" w14:textId="77777777" w:rsidR="00ED2119" w:rsidRPr="00BE3EA1" w:rsidRDefault="00ED2119" w:rsidP="00B577FE">
      <w:pPr>
        <w:pStyle w:val="Heading3"/>
      </w:pPr>
      <w:bookmarkStart w:id="47" w:name="_Toc477975267"/>
      <w:bookmarkStart w:id="48" w:name="_Toc29898902"/>
      <w:bookmarkStart w:id="49" w:name="_Toc30060177"/>
      <w:bookmarkStart w:id="50" w:name="_Toc30060810"/>
      <w:bookmarkStart w:id="51" w:name="_Toc30066558"/>
      <w:bookmarkStart w:id="52" w:name="_Toc30065824"/>
      <w:r w:rsidRPr="00BE3EA1">
        <w:t xml:space="preserve">Use case </w:t>
      </w:r>
      <w:r>
        <w:t>2</w:t>
      </w:r>
      <w:r w:rsidRPr="00BE3EA1">
        <w:t>: ”</w:t>
      </w:r>
      <w:r>
        <w:t>Afspil lyd”</w:t>
      </w:r>
      <w:bookmarkEnd w:id="46"/>
      <w:bookmarkEnd w:id="47"/>
      <w:bookmarkEnd w:id="48"/>
      <w:bookmarkEnd w:id="49"/>
      <w:bookmarkEnd w:id="50"/>
      <w:bookmarkEnd w:id="51"/>
      <w:bookmarkEnd w:id="52"/>
    </w:p>
    <w:p w14:paraId="644DB0FB" w14:textId="77777777" w:rsidR="00ED2119" w:rsidRPr="00664EBD" w:rsidRDefault="00ED2119" w:rsidP="00ED2119">
      <w:r w:rsidRPr="00664EBD">
        <w:rPr>
          <w:u w:val="single"/>
        </w:rPr>
        <w:t>Mål</w:t>
      </w:r>
      <w:r w:rsidRPr="00664EBD">
        <w:rPr>
          <w:u w:val="single"/>
        </w:rPr>
        <w:br/>
      </w:r>
      <w:r w:rsidRPr="00664EBD">
        <w:t xml:space="preserve">Denne </w:t>
      </w:r>
      <w:r>
        <w:t>u</w:t>
      </w:r>
      <w:r w:rsidRPr="00664EBD">
        <w:t xml:space="preserve">se case beskriver </w:t>
      </w:r>
      <w:r>
        <w:t>styring af en i systemet indbygget lydgiver.</w:t>
      </w:r>
      <w:r>
        <w:br/>
        <w:t>Initieres af: Use case 1 ”Kør banen”.</w:t>
      </w:r>
    </w:p>
    <w:p w14:paraId="138B6CDF" w14:textId="77777777" w:rsidR="00ED2119" w:rsidRDefault="00ED2119" w:rsidP="00ED2119">
      <w:r w:rsidRPr="00664EBD">
        <w:rPr>
          <w:u w:val="single"/>
        </w:rPr>
        <w:t>Normalt scenarie</w:t>
      </w:r>
      <w:r w:rsidRPr="00664EBD">
        <w:rPr>
          <w:u w:val="single"/>
        </w:rPr>
        <w:br/>
      </w:r>
      <w:r w:rsidRPr="00664EBD">
        <w:t xml:space="preserve">1. </w:t>
      </w:r>
      <w:r>
        <w:t>Når bilen tændes for at køre ind på banen, afspilles en specifik ”startlyd” eller ”startmelodi”.</w:t>
      </w:r>
      <w:r w:rsidRPr="00050CBD">
        <w:t xml:space="preserve"> </w:t>
      </w:r>
    </w:p>
    <w:p w14:paraId="66DC58C3" w14:textId="77777777" w:rsidR="00ED2119" w:rsidRDefault="00ED2119" w:rsidP="00ED2119">
      <w:r>
        <w:t>2. Hver gang en refleksbrik passeres, afspilles en specifik ”refleksbriklyd”.</w:t>
      </w:r>
    </w:p>
    <w:p w14:paraId="53955E88" w14:textId="55482521" w:rsidR="00ED2119" w:rsidRDefault="00ED2119" w:rsidP="00ED2119">
      <w:r>
        <w:t>3. Når refleksbrik nummer 7 passeres, afspilles en specifik ”slutlyd” eller ”slutmelodi”.</w:t>
      </w:r>
    </w:p>
    <w:p w14:paraId="24587361" w14:textId="77777777" w:rsidR="00ED2119" w:rsidRPr="00BE3EA1" w:rsidRDefault="00ED2119" w:rsidP="00B577FE">
      <w:pPr>
        <w:pStyle w:val="Heading3"/>
      </w:pPr>
      <w:bookmarkStart w:id="53" w:name="_Toc397074966"/>
      <w:bookmarkStart w:id="54" w:name="_Toc477975268"/>
      <w:bookmarkStart w:id="55" w:name="_Toc29898903"/>
      <w:bookmarkStart w:id="56" w:name="_Toc30060178"/>
      <w:bookmarkStart w:id="57" w:name="_Toc30060811"/>
      <w:bookmarkStart w:id="58" w:name="_Toc30066559"/>
      <w:bookmarkStart w:id="59" w:name="_Toc30065825"/>
      <w:r w:rsidRPr="00BE3EA1">
        <w:t xml:space="preserve">Use case </w:t>
      </w:r>
      <w:r>
        <w:t>3</w:t>
      </w:r>
      <w:r w:rsidRPr="00BE3EA1">
        <w:t>: ”</w:t>
      </w:r>
      <w:r>
        <w:t>Styr forlys”</w:t>
      </w:r>
      <w:bookmarkEnd w:id="53"/>
      <w:bookmarkEnd w:id="54"/>
      <w:bookmarkEnd w:id="55"/>
      <w:bookmarkEnd w:id="56"/>
      <w:bookmarkEnd w:id="57"/>
      <w:bookmarkEnd w:id="58"/>
      <w:bookmarkEnd w:id="59"/>
    </w:p>
    <w:p w14:paraId="704F2042" w14:textId="77777777" w:rsidR="00ED2119" w:rsidRPr="00664EBD" w:rsidRDefault="00ED2119" w:rsidP="00ED2119">
      <w:r w:rsidRPr="00664EBD">
        <w:rPr>
          <w:u w:val="single"/>
        </w:rPr>
        <w:t>Mål</w:t>
      </w:r>
      <w:r w:rsidRPr="00664EBD">
        <w:rPr>
          <w:u w:val="single"/>
        </w:rPr>
        <w:br/>
      </w:r>
      <w:r w:rsidRPr="00664EBD">
        <w:t xml:space="preserve">Denne </w:t>
      </w:r>
      <w:r>
        <w:t>u</w:t>
      </w:r>
      <w:r w:rsidRPr="00664EBD">
        <w:t xml:space="preserve">se case beskriver </w:t>
      </w:r>
      <w:r>
        <w:t>styringen af bilens indbyggede forlys.</w:t>
      </w:r>
      <w:r>
        <w:br/>
        <w:t>Forlyset kan være slukket eller tændt.</w:t>
      </w:r>
      <w:r>
        <w:br/>
        <w:t>Initieres af: Use case 1 ”Kør banen”.</w:t>
      </w:r>
    </w:p>
    <w:p w14:paraId="269583E2" w14:textId="037202B9" w:rsidR="00ED2119" w:rsidRDefault="00ED2119" w:rsidP="00ED2119">
      <w:r w:rsidRPr="00664EBD">
        <w:rPr>
          <w:u w:val="single"/>
        </w:rPr>
        <w:t>Normalt scenarie</w:t>
      </w:r>
      <w:r w:rsidRPr="00664EBD">
        <w:rPr>
          <w:u w:val="single"/>
        </w:rPr>
        <w:br/>
      </w:r>
      <w:r>
        <w:t>Forlyset skal være tændt, når bilens motor påtrykkes en spænding, for at bringe den til at køre.</w:t>
      </w:r>
      <w:r w:rsidRPr="00050CBD">
        <w:t xml:space="preserve"> </w:t>
      </w:r>
      <w:r>
        <w:br/>
        <w:t>Ellers skal forlyset være slukket.</w:t>
      </w:r>
      <w:r>
        <w:br/>
      </w:r>
    </w:p>
    <w:p w14:paraId="50F12AF9" w14:textId="77777777" w:rsidR="00ED2119" w:rsidRPr="00BE3EA1" w:rsidRDefault="00ED2119" w:rsidP="00B577FE">
      <w:pPr>
        <w:pStyle w:val="Heading3"/>
      </w:pPr>
      <w:bookmarkStart w:id="60" w:name="_Toc397074967"/>
      <w:bookmarkStart w:id="61" w:name="_Toc477975269"/>
      <w:bookmarkStart w:id="62" w:name="_Toc29898904"/>
      <w:bookmarkStart w:id="63" w:name="_Toc30060179"/>
      <w:bookmarkStart w:id="64" w:name="_Toc30060812"/>
      <w:bookmarkStart w:id="65" w:name="_Toc30066560"/>
      <w:bookmarkStart w:id="66" w:name="_Toc30065826"/>
      <w:r w:rsidRPr="00BE3EA1">
        <w:t xml:space="preserve">Use case </w:t>
      </w:r>
      <w:r>
        <w:t>4</w:t>
      </w:r>
      <w:r w:rsidRPr="00BE3EA1">
        <w:t>: ”</w:t>
      </w:r>
      <w:r>
        <w:t>Styr baglys”</w:t>
      </w:r>
      <w:bookmarkEnd w:id="60"/>
      <w:bookmarkEnd w:id="61"/>
      <w:bookmarkEnd w:id="62"/>
      <w:bookmarkEnd w:id="63"/>
      <w:bookmarkEnd w:id="64"/>
      <w:bookmarkEnd w:id="65"/>
      <w:bookmarkEnd w:id="66"/>
    </w:p>
    <w:p w14:paraId="4F0A834C" w14:textId="77777777" w:rsidR="00ED2119" w:rsidRPr="00664EBD" w:rsidRDefault="00ED2119" w:rsidP="00ED2119">
      <w:r w:rsidRPr="00664EBD">
        <w:rPr>
          <w:u w:val="single"/>
        </w:rPr>
        <w:t>Mål</w:t>
      </w:r>
      <w:r w:rsidRPr="00664EBD">
        <w:rPr>
          <w:u w:val="single"/>
        </w:rPr>
        <w:br/>
      </w:r>
      <w:r>
        <w:t>Denne u</w:t>
      </w:r>
      <w:r w:rsidRPr="00664EBD">
        <w:t xml:space="preserve">se case beskriver </w:t>
      </w:r>
      <w:r>
        <w:t>styringen af bilens indbyggede baglys.</w:t>
      </w:r>
      <w:r>
        <w:br/>
        <w:t>Baglyset kan være slukket, lyse med mellemstyrke (”almindeligt baglys”) eller lyse med kraftig styrke (”bremselys”).</w:t>
      </w:r>
      <w:r>
        <w:br/>
        <w:t>Initieres af: Use case 1 ”Kør banen”.</w:t>
      </w:r>
    </w:p>
    <w:p w14:paraId="0E51DC3A" w14:textId="2BF57ABA" w:rsidR="00CC785A" w:rsidRDefault="00ED2119" w:rsidP="00ED2119">
      <w:r w:rsidRPr="00664EBD">
        <w:rPr>
          <w:u w:val="single"/>
        </w:rPr>
        <w:t>Normalt scenarie</w:t>
      </w:r>
      <w:r>
        <w:br/>
        <w:t>* Baglyset skal lyse med mellemstyrke (”almindeligt baglys”), når bilens motor påtrykkes en spænding, for at bringe den til at køre. Ellers skal baglyset være slukket.</w:t>
      </w:r>
      <w:r>
        <w:br/>
      </w:r>
      <w:r>
        <w:br/>
        <w:t>* Baglyset skal lyse med kraftig styrke (”bremselys”), mens spændingens til bilens motor mindskes.</w:t>
      </w:r>
      <w:r>
        <w:br/>
        <w:t>Bremselyset skal herefter forblive tændt i 0,5 sekund +/- 0,1 sekund.</w:t>
      </w:r>
    </w:p>
    <w:p w14:paraId="432535BB" w14:textId="77777777" w:rsidR="00CF0658" w:rsidRDefault="00CF0658" w:rsidP="00B577FE">
      <w:pPr>
        <w:pStyle w:val="Heading3"/>
        <w:rPr>
          <w:rFonts w:ascii="MS Mincho" w:hAnsi="MS Mincho"/>
          <w:sz w:val="22"/>
          <w:szCs w:val="22"/>
        </w:rPr>
      </w:pPr>
      <w:r w:rsidRPr="41945A5F">
        <w:rPr>
          <w:rStyle w:val="spellingerror"/>
          <w:rFonts w:ascii="Calibri Light" w:eastAsia="MS Mincho" w:hAnsi="Calibri Light" w:cs="Calibri Light"/>
          <w:color w:val="2F5496" w:themeColor="accent1" w:themeShade="BF"/>
        </w:rPr>
        <w:t>Use</w:t>
      </w:r>
      <w:r w:rsidRPr="41945A5F">
        <w:rPr>
          <w:rStyle w:val="normaltextrun"/>
          <w:rFonts w:ascii="Calibri Light" w:eastAsia="MS Mincho" w:hAnsi="Calibri Light" w:cs="Calibri Light"/>
          <w:color w:val="2F5496" w:themeColor="accent1" w:themeShade="BF"/>
        </w:rPr>
        <w:t> case 5: “Kørsel”</w:t>
      </w:r>
      <w:r>
        <w:rPr>
          <w:rStyle w:val="eop"/>
          <w:rFonts w:ascii="Calibri Light" w:eastAsia="MS Mincho" w:hAnsi="Calibri Light" w:cs="Calibri Light"/>
        </w:rPr>
        <w:t> </w:t>
      </w:r>
    </w:p>
    <w:p w14:paraId="058B2652" w14:textId="77777777" w:rsidR="00CF0658" w:rsidRDefault="00CF0658" w:rsidP="00CF0658">
      <w:pPr>
        <w:pStyle w:val="paragraph"/>
        <w:spacing w:before="0" w:beforeAutospacing="0" w:after="0" w:afterAutospacing="0"/>
        <w:textAlignment w:val="baseline"/>
        <w:rPr>
          <w:rFonts w:ascii="MS Mincho" w:eastAsia="MS Mincho" w:hAnsi="MS Mincho"/>
          <w:sz w:val="22"/>
          <w:szCs w:val="22"/>
        </w:rPr>
      </w:pPr>
      <w:r>
        <w:rPr>
          <w:rStyle w:val="normaltextrun"/>
          <w:rFonts w:ascii="Calibri" w:eastAsia="MS Mincho" w:hAnsi="Calibri" w:cs="Calibri"/>
          <w:sz w:val="22"/>
          <w:szCs w:val="22"/>
          <w:u w:val="single"/>
        </w:rPr>
        <w:t>Mål</w:t>
      </w:r>
      <w:r>
        <w:rPr>
          <w:rStyle w:val="eop"/>
          <w:rFonts w:ascii="Calibri" w:eastAsia="MS Mincho" w:hAnsi="Calibri" w:cs="Calibri"/>
          <w:sz w:val="22"/>
          <w:szCs w:val="22"/>
        </w:rPr>
        <w:t> </w:t>
      </w:r>
    </w:p>
    <w:p w14:paraId="4649D408" w14:textId="7D773975" w:rsidR="00CF0658" w:rsidRDefault="00CF0658" w:rsidP="00CF0658">
      <w:pPr>
        <w:pStyle w:val="paragraph"/>
        <w:spacing w:before="0" w:beforeAutospacing="0" w:after="0" w:afterAutospacing="0"/>
        <w:textAlignment w:val="baseline"/>
        <w:rPr>
          <w:rStyle w:val="eop"/>
          <w:rFonts w:ascii="Calibri" w:eastAsia="MS Mincho" w:hAnsi="Calibri" w:cs="Calibri"/>
          <w:sz w:val="22"/>
          <w:szCs w:val="22"/>
        </w:rPr>
      </w:pPr>
      <w:r>
        <w:rPr>
          <w:rStyle w:val="normaltextrun"/>
          <w:rFonts w:ascii="Calibri" w:eastAsia="MS Mincho" w:hAnsi="Calibri" w:cs="Calibri"/>
          <w:sz w:val="22"/>
          <w:szCs w:val="22"/>
        </w:rPr>
        <w:t>Denne </w:t>
      </w:r>
      <w:r>
        <w:rPr>
          <w:rStyle w:val="spellingerror"/>
          <w:rFonts w:ascii="Calibri" w:eastAsia="MS Mincho" w:hAnsi="Calibri" w:cs="Calibri"/>
          <w:sz w:val="22"/>
          <w:szCs w:val="22"/>
        </w:rPr>
        <w:t>use</w:t>
      </w:r>
      <w:r>
        <w:rPr>
          <w:rStyle w:val="normaltextrun"/>
          <w:rFonts w:ascii="Calibri" w:eastAsia="MS Mincho" w:hAnsi="Calibri" w:cs="Calibri"/>
          <w:sz w:val="22"/>
          <w:szCs w:val="22"/>
        </w:rPr>
        <w:t> case beskriver styringen af bilen vha. Arduino mega2560 </w:t>
      </w:r>
      <w:r>
        <w:rPr>
          <w:rStyle w:val="spellingerror"/>
          <w:rFonts w:ascii="Calibri" w:eastAsia="MS Mincho" w:hAnsi="Calibri" w:cs="Calibri"/>
          <w:sz w:val="22"/>
          <w:szCs w:val="22"/>
        </w:rPr>
        <w:t>shield’et</w:t>
      </w:r>
      <w:r>
        <w:rPr>
          <w:rStyle w:val="normaltextrun"/>
          <w:rFonts w:ascii="Calibri" w:eastAsia="MS Mincho" w:hAnsi="Calibri" w:cs="Calibri"/>
          <w:sz w:val="22"/>
          <w:szCs w:val="22"/>
        </w:rPr>
        <w:t>.</w:t>
      </w:r>
      <w:r>
        <w:rPr>
          <w:rStyle w:val="scxw164329913"/>
          <w:rFonts w:ascii="Calibri" w:eastAsia="MS Mincho" w:hAnsi="Calibri" w:cs="Calibri"/>
          <w:sz w:val="22"/>
          <w:szCs w:val="22"/>
        </w:rPr>
        <w:t> </w:t>
      </w:r>
      <w:r>
        <w:rPr>
          <w:rFonts w:eastAsia="MS Mincho"/>
        </w:rPr>
        <w:br/>
      </w:r>
      <w:r>
        <w:rPr>
          <w:rStyle w:val="normaltextrun"/>
          <w:rFonts w:ascii="Calibri" w:eastAsia="MS Mincho" w:hAnsi="Calibri" w:cs="Calibri"/>
          <w:sz w:val="22"/>
          <w:szCs w:val="22"/>
        </w:rPr>
        <w:t>Når bilen tændes, går den i “tomgang” og venter på at brugeren påvirker en knap på Arduino </w:t>
      </w:r>
      <w:r>
        <w:rPr>
          <w:rStyle w:val="spellingerror"/>
          <w:rFonts w:ascii="Calibri" w:eastAsia="MS Mincho" w:hAnsi="Calibri" w:cs="Calibri"/>
          <w:sz w:val="22"/>
          <w:szCs w:val="22"/>
        </w:rPr>
        <w:t>shield’et</w:t>
      </w:r>
      <w:r>
        <w:rPr>
          <w:rStyle w:val="normaltextrun"/>
          <w:rFonts w:ascii="Calibri" w:eastAsia="MS Mincho" w:hAnsi="Calibri" w:cs="Calibri"/>
          <w:sz w:val="22"/>
          <w:szCs w:val="22"/>
        </w:rPr>
        <w:t>. Under kørsel kan brugeren, ved påvirkning af én af to mulige knapper, enten “slukke” bilen eller sætte den i “tomgang”. Hvis bilen “slukkes”, skal Arduinoen </w:t>
      </w:r>
      <w:r>
        <w:rPr>
          <w:rStyle w:val="spellingerror"/>
          <w:rFonts w:ascii="Calibri" w:eastAsia="MS Mincho" w:hAnsi="Calibri" w:cs="Calibri"/>
          <w:sz w:val="22"/>
          <w:szCs w:val="22"/>
        </w:rPr>
        <w:t>reset’es</w:t>
      </w:r>
      <w:r>
        <w:rPr>
          <w:rStyle w:val="normaltextrun"/>
          <w:rFonts w:ascii="Calibri" w:eastAsia="MS Mincho" w:hAnsi="Calibri" w:cs="Calibri"/>
          <w:sz w:val="22"/>
          <w:szCs w:val="22"/>
        </w:rPr>
        <w:t> før bilen kan køre igen. Sættes bilen i “tomgang”, vil bilen ved gentaget påvirkning af knappen starte kørslen forfra. Køres banen færdigt vil bilen automatisk gå i “tomgang” efter endt kørsel.</w:t>
      </w:r>
      <w:r>
        <w:rPr>
          <w:rStyle w:val="eop"/>
          <w:rFonts w:ascii="Calibri" w:eastAsia="MS Mincho" w:hAnsi="Calibri" w:cs="Calibri"/>
          <w:sz w:val="22"/>
          <w:szCs w:val="22"/>
        </w:rPr>
        <w:t> </w:t>
      </w:r>
    </w:p>
    <w:p w14:paraId="1D199760" w14:textId="77777777" w:rsidR="00E87397" w:rsidRDefault="00E87397" w:rsidP="00CF0658">
      <w:pPr>
        <w:pStyle w:val="paragraph"/>
        <w:spacing w:before="0" w:beforeAutospacing="0" w:after="0" w:afterAutospacing="0"/>
        <w:textAlignment w:val="baseline"/>
        <w:rPr>
          <w:rFonts w:ascii="MS Mincho" w:eastAsia="MS Mincho" w:hAnsi="MS Mincho"/>
          <w:sz w:val="22"/>
          <w:szCs w:val="22"/>
        </w:rPr>
      </w:pPr>
    </w:p>
    <w:p w14:paraId="1958123F" w14:textId="77777777" w:rsidR="00CF0658" w:rsidRDefault="00CF0658" w:rsidP="00CF0658">
      <w:pPr>
        <w:pStyle w:val="paragraph"/>
        <w:spacing w:before="0" w:beforeAutospacing="0" w:after="0" w:afterAutospacing="0"/>
        <w:textAlignment w:val="baseline"/>
        <w:rPr>
          <w:rFonts w:ascii="MS Mincho" w:eastAsia="MS Mincho" w:hAnsi="MS Mincho"/>
          <w:sz w:val="22"/>
          <w:szCs w:val="22"/>
        </w:rPr>
      </w:pPr>
      <w:r>
        <w:rPr>
          <w:rStyle w:val="normaltextrun"/>
          <w:rFonts w:ascii="Calibri" w:eastAsia="MS Mincho" w:hAnsi="Calibri" w:cs="Calibri"/>
          <w:sz w:val="22"/>
          <w:szCs w:val="22"/>
          <w:u w:val="single"/>
        </w:rPr>
        <w:t>Normalt scenarie</w:t>
      </w:r>
      <w:r>
        <w:rPr>
          <w:rStyle w:val="eop"/>
          <w:rFonts w:ascii="Calibri" w:eastAsia="MS Mincho" w:hAnsi="Calibri" w:cs="Calibri"/>
          <w:sz w:val="22"/>
          <w:szCs w:val="22"/>
        </w:rPr>
        <w:t> </w:t>
      </w:r>
    </w:p>
    <w:p w14:paraId="62C0BE78" w14:textId="77777777" w:rsidR="00CF0658" w:rsidRDefault="00CF0658" w:rsidP="00CF0658">
      <w:pPr>
        <w:pStyle w:val="paragraph"/>
        <w:spacing w:before="0" w:beforeAutospacing="0" w:after="0" w:afterAutospacing="0"/>
        <w:textAlignment w:val="baseline"/>
        <w:rPr>
          <w:rFonts w:ascii="MS Mincho" w:eastAsia="MS Mincho" w:hAnsi="MS Mincho"/>
          <w:sz w:val="22"/>
          <w:szCs w:val="22"/>
        </w:rPr>
      </w:pPr>
      <w:r>
        <w:rPr>
          <w:rStyle w:val="normaltextrun"/>
          <w:rFonts w:ascii="Calibri" w:eastAsia="MS Mincho" w:hAnsi="Calibri" w:cs="Calibri"/>
          <w:sz w:val="22"/>
          <w:szCs w:val="22"/>
        </w:rPr>
        <w:t>Når bilen tændes, går den i “tomgang” og afventer aktivering fra brugeren. Når bilen aktiveres, køres banen i henhold til </w:t>
      </w:r>
      <w:r>
        <w:rPr>
          <w:rStyle w:val="spellingerror"/>
          <w:rFonts w:ascii="Calibri" w:eastAsia="MS Mincho" w:hAnsi="Calibri" w:cs="Calibri"/>
          <w:sz w:val="22"/>
          <w:szCs w:val="22"/>
        </w:rPr>
        <w:t>use</w:t>
      </w:r>
      <w:r>
        <w:rPr>
          <w:rStyle w:val="normaltextrun"/>
          <w:rFonts w:ascii="Calibri" w:eastAsia="MS Mincho" w:hAnsi="Calibri" w:cs="Calibri"/>
          <w:sz w:val="22"/>
          <w:szCs w:val="22"/>
        </w:rPr>
        <w:t> case 1. Efter endt kørsel går bilen igen i “tomgang”.</w:t>
      </w:r>
      <w:r>
        <w:rPr>
          <w:rStyle w:val="eop"/>
          <w:rFonts w:ascii="Calibri" w:eastAsia="MS Mincho" w:hAnsi="Calibri" w:cs="Calibri"/>
          <w:sz w:val="22"/>
          <w:szCs w:val="22"/>
        </w:rPr>
        <w:t> </w:t>
      </w:r>
    </w:p>
    <w:p w14:paraId="39030009" w14:textId="7F616394" w:rsidR="00CF0658" w:rsidRPr="001D122A" w:rsidRDefault="00CF0658" w:rsidP="001D122A">
      <w:pPr>
        <w:pStyle w:val="paragraph"/>
        <w:spacing w:before="0" w:beforeAutospacing="0" w:after="0" w:afterAutospacing="0"/>
        <w:textAlignment w:val="baseline"/>
        <w:rPr>
          <w:rFonts w:ascii="MS Mincho" w:eastAsia="MS Mincho" w:hAnsi="MS Mincho"/>
          <w:sz w:val="22"/>
          <w:szCs w:val="22"/>
        </w:rPr>
      </w:pPr>
      <w:r>
        <w:rPr>
          <w:rStyle w:val="normaltextrun"/>
          <w:rFonts w:ascii="Calibri" w:eastAsia="MS Mincho" w:hAnsi="Calibri" w:cs="Calibri"/>
          <w:sz w:val="22"/>
          <w:szCs w:val="22"/>
        </w:rPr>
        <w:t>Bilen “slukkes” ikke i et normalt scenarie.</w:t>
      </w:r>
      <w:r>
        <w:rPr>
          <w:rStyle w:val="eop"/>
          <w:rFonts w:ascii="Calibri" w:eastAsia="MS Mincho" w:hAnsi="Calibri" w:cs="Calibri"/>
          <w:sz w:val="22"/>
          <w:szCs w:val="22"/>
        </w:rPr>
        <w:t> </w:t>
      </w:r>
    </w:p>
    <w:p w14:paraId="4D24E755" w14:textId="1FF9BDDA" w:rsidR="00ED2119" w:rsidRPr="00F90B20" w:rsidRDefault="00ED2119" w:rsidP="00F90B20">
      <w:pPr>
        <w:pStyle w:val="Heading2"/>
      </w:pPr>
      <w:bookmarkStart w:id="67" w:name="_Toc397074968"/>
      <w:bookmarkStart w:id="68" w:name="_Toc477975270"/>
      <w:bookmarkStart w:id="69" w:name="_Toc29898905"/>
      <w:bookmarkStart w:id="70" w:name="_Toc30060180"/>
      <w:bookmarkStart w:id="71" w:name="_Toc30060813"/>
      <w:bookmarkStart w:id="72" w:name="_Toc30066561"/>
      <w:bookmarkStart w:id="73" w:name="_Toc30065827"/>
      <w:r w:rsidRPr="00F90B20">
        <w:t>Ikke-funktionelle krav</w:t>
      </w:r>
      <w:bookmarkEnd w:id="67"/>
      <w:bookmarkEnd w:id="68"/>
      <w:bookmarkEnd w:id="69"/>
      <w:bookmarkEnd w:id="70"/>
      <w:bookmarkEnd w:id="71"/>
      <w:bookmarkEnd w:id="72"/>
      <w:bookmarkEnd w:id="73"/>
    </w:p>
    <w:p w14:paraId="1BCB9307" w14:textId="77777777" w:rsidR="00ED2119" w:rsidRPr="00BF032B" w:rsidRDefault="00ED2119" w:rsidP="00ED2119">
      <w:pPr>
        <w:pStyle w:val="ListParagraph"/>
        <w:numPr>
          <w:ilvl w:val="0"/>
          <w:numId w:val="36"/>
        </w:numPr>
        <w:spacing w:after="200" w:line="276" w:lineRule="auto"/>
        <w:ind w:left="567" w:hanging="567"/>
      </w:pPr>
      <w:r>
        <w:t>Generelle krav</w:t>
      </w:r>
    </w:p>
    <w:p w14:paraId="6BD443A4" w14:textId="77777777" w:rsidR="00ED2119" w:rsidRDefault="00ED2119" w:rsidP="009F5AFE">
      <w:pPr>
        <w:pStyle w:val="ListParagraph"/>
        <w:numPr>
          <w:ilvl w:val="1"/>
          <w:numId w:val="36"/>
        </w:numPr>
        <w:tabs>
          <w:tab w:val="left" w:pos="426"/>
        </w:tabs>
        <w:spacing w:after="200" w:line="276" w:lineRule="auto"/>
        <w:ind w:left="567" w:hanging="425"/>
      </w:pPr>
      <w:r>
        <w:t>Bilen skal styres, så den kan ændre sin hastighed under gennemkørsel af banen.</w:t>
      </w:r>
    </w:p>
    <w:p w14:paraId="4933CB16" w14:textId="77777777" w:rsidR="00ED2119" w:rsidRDefault="00ED2119" w:rsidP="009F5AFE">
      <w:pPr>
        <w:pStyle w:val="ListParagraph"/>
        <w:numPr>
          <w:ilvl w:val="1"/>
          <w:numId w:val="36"/>
        </w:numPr>
        <w:tabs>
          <w:tab w:val="left" w:pos="426"/>
        </w:tabs>
        <w:spacing w:after="200" w:line="276" w:lineRule="auto"/>
        <w:ind w:left="567" w:hanging="425"/>
      </w:pPr>
      <w:r>
        <w:t>Bilen skal på en enkelt opladning af dennes batterier kunne gennemføre mindst 5 gennemkørsler af banen.</w:t>
      </w:r>
    </w:p>
    <w:p w14:paraId="6302E308" w14:textId="77777777" w:rsidR="00ED2119" w:rsidRDefault="00ED2119" w:rsidP="009F5AFE">
      <w:pPr>
        <w:pStyle w:val="ListParagraph"/>
        <w:numPr>
          <w:ilvl w:val="1"/>
          <w:numId w:val="36"/>
        </w:numPr>
        <w:tabs>
          <w:tab w:val="left" w:pos="426"/>
        </w:tabs>
        <w:spacing w:after="200" w:line="276" w:lineRule="auto"/>
        <w:ind w:left="567" w:hanging="425"/>
      </w:pPr>
      <w:r>
        <w:t xml:space="preserve">På bilens højre og venstre side skal placeres detektorer, der kan registrere en R80 refleksbrik i afstanden 2 cm til 25 cm. </w:t>
      </w:r>
      <w:r w:rsidRPr="0050418C">
        <w:t xml:space="preserve">Se </w:t>
      </w:r>
      <w:r w:rsidRPr="00F44BAD">
        <w:t>figur</w:t>
      </w:r>
      <w:r w:rsidRPr="0050418C">
        <w:t xml:space="preserve"> </w:t>
      </w:r>
      <w:r>
        <w:t>5</w:t>
      </w:r>
      <w:r w:rsidRPr="0050418C">
        <w:t xml:space="preserve"> </w:t>
      </w:r>
      <w:r w:rsidRPr="00F44BAD">
        <w:t>og</w:t>
      </w:r>
      <w:r w:rsidRPr="0050418C">
        <w:t xml:space="preserve"> </w:t>
      </w:r>
      <w:r w:rsidRPr="00F44BAD">
        <w:t>figur</w:t>
      </w:r>
      <w:r w:rsidRPr="0050418C">
        <w:t xml:space="preserve"> </w:t>
      </w:r>
      <w:r>
        <w:t>6</w:t>
      </w:r>
      <w:r w:rsidRPr="0050418C">
        <w:t>.</w:t>
      </w:r>
    </w:p>
    <w:p w14:paraId="00CC9429" w14:textId="77777777" w:rsidR="00ED2119" w:rsidRPr="001175AF" w:rsidRDefault="00ED2119" w:rsidP="009F5AFE">
      <w:pPr>
        <w:pStyle w:val="ListParagraph"/>
        <w:numPr>
          <w:ilvl w:val="1"/>
          <w:numId w:val="36"/>
        </w:numPr>
        <w:tabs>
          <w:tab w:val="left" w:pos="426"/>
        </w:tabs>
        <w:spacing w:after="200" w:line="276" w:lineRule="auto"/>
        <w:ind w:left="567" w:hanging="425"/>
      </w:pPr>
      <w:r>
        <w:t>Bilen monteret med al udstyr må maksimalt veje 5 kg.</w:t>
      </w:r>
    </w:p>
    <w:p w14:paraId="435C8BBC" w14:textId="77777777" w:rsidR="00ED2119" w:rsidRDefault="00ED2119" w:rsidP="009F5AFE">
      <w:pPr>
        <w:pStyle w:val="ListParagraph"/>
        <w:numPr>
          <w:ilvl w:val="1"/>
          <w:numId w:val="36"/>
        </w:numPr>
        <w:tabs>
          <w:tab w:val="left" w:pos="426"/>
        </w:tabs>
        <w:spacing w:after="200" w:line="276" w:lineRule="auto"/>
        <w:ind w:left="567" w:hanging="425"/>
      </w:pPr>
      <w:r w:rsidRPr="00695378">
        <w:t>Bilens ma</w:t>
      </w:r>
      <w:r>
        <w:t>ksimale højde skal være 41 cm.</w:t>
      </w:r>
      <w:r>
        <w:br/>
      </w:r>
    </w:p>
    <w:p w14:paraId="506996E5" w14:textId="2FF2FDF3" w:rsidR="00ED2119" w:rsidRDefault="00ED2119" w:rsidP="00ED2119">
      <w:pPr>
        <w:pStyle w:val="ListParagraph"/>
        <w:numPr>
          <w:ilvl w:val="0"/>
          <w:numId w:val="36"/>
        </w:numPr>
        <w:spacing w:after="200" w:line="276" w:lineRule="auto"/>
      </w:pPr>
      <w:r>
        <w:t>Bilens forlys</w:t>
      </w:r>
    </w:p>
    <w:p w14:paraId="7DCEAE32" w14:textId="36BE1E5D" w:rsidR="00ED2119" w:rsidRDefault="00ED2119" w:rsidP="009F5AFE">
      <w:pPr>
        <w:pStyle w:val="ListParagraph"/>
        <w:numPr>
          <w:ilvl w:val="1"/>
          <w:numId w:val="36"/>
        </w:numPr>
        <w:spacing w:after="0" w:line="276" w:lineRule="auto"/>
        <w:ind w:left="567" w:hanging="425"/>
      </w:pPr>
      <w:r w:rsidRPr="001E178C">
        <w:t xml:space="preserve">Implementeres med 2 hvide LED-sæt, der monteres med et sæt i henholdsvis højre og venstre </w:t>
      </w:r>
      <w:r w:rsidR="009E61D1">
        <w:t xml:space="preserve">     </w:t>
      </w:r>
      <w:r w:rsidRPr="001E178C">
        <w:t xml:space="preserve">side. </w:t>
      </w:r>
      <w:r>
        <w:br/>
        <w:t xml:space="preserve">  </w:t>
      </w:r>
      <w:r w:rsidRPr="001E178C">
        <w:t xml:space="preserve">Se figur </w:t>
      </w:r>
      <w:r>
        <w:t>5.</w:t>
      </w:r>
    </w:p>
    <w:p w14:paraId="2DD4B6B0" w14:textId="441DAE41" w:rsidR="00ED2119" w:rsidRDefault="00ED2119" w:rsidP="009F5AFE">
      <w:pPr>
        <w:pStyle w:val="ListParagraph"/>
        <w:numPr>
          <w:ilvl w:val="1"/>
          <w:numId w:val="36"/>
        </w:numPr>
        <w:spacing w:after="0" w:line="276" w:lineRule="auto"/>
        <w:ind w:left="567" w:hanging="425"/>
      </w:pPr>
      <w:r w:rsidRPr="001E178C">
        <w:t xml:space="preserve">Når </w:t>
      </w:r>
      <w:r>
        <w:t>forlyset</w:t>
      </w:r>
      <w:r w:rsidRPr="001E178C">
        <w:t xml:space="preserve"> er tændt, skal hve</w:t>
      </w:r>
      <w:r>
        <w:t>r</w:t>
      </w:r>
      <w:r w:rsidRPr="001E178C">
        <w:t xml:space="preserve">t LED-sæt lyse svarende til én LED med middelstrømmen 50 mA </w:t>
      </w:r>
      <w:r>
        <w:br/>
        <w:t xml:space="preserve">    </w:t>
      </w:r>
      <w:r w:rsidRPr="001D33A4">
        <w:t xml:space="preserve">+/- </w:t>
      </w:r>
      <w:r>
        <w:t>5</w:t>
      </w:r>
      <w:r w:rsidRPr="001D33A4">
        <w:t xml:space="preserve"> mA</w:t>
      </w:r>
      <w:r>
        <w:t>.</w:t>
      </w:r>
    </w:p>
    <w:p w14:paraId="547146B1" w14:textId="43961F6E" w:rsidR="00ED2119" w:rsidRDefault="00ED2119" w:rsidP="00ED2119">
      <w:pPr>
        <w:pStyle w:val="ListParagraph"/>
        <w:numPr>
          <w:ilvl w:val="0"/>
          <w:numId w:val="36"/>
        </w:numPr>
        <w:spacing w:after="200" w:line="276" w:lineRule="auto"/>
      </w:pPr>
      <w:r>
        <w:t xml:space="preserve"> Bilens bag- og bremselys</w:t>
      </w:r>
    </w:p>
    <w:p w14:paraId="18B1DC74" w14:textId="04DE62DD" w:rsidR="00ED2119" w:rsidRDefault="00ED2119" w:rsidP="009F5AFE">
      <w:pPr>
        <w:pStyle w:val="ListParagraph"/>
        <w:numPr>
          <w:ilvl w:val="1"/>
          <w:numId w:val="36"/>
        </w:numPr>
        <w:spacing w:after="200" w:line="276" w:lineRule="auto"/>
        <w:ind w:left="567" w:hanging="425"/>
      </w:pPr>
      <w:r w:rsidRPr="001D33A4">
        <w:t>Implementeres med 2 røde LED-sæt, der monteres med et sæt i henholdsvis h</w:t>
      </w:r>
      <w:r>
        <w:t>øjre og venstre</w:t>
      </w:r>
      <w:r w:rsidR="00D8722B">
        <w:t xml:space="preserve"> </w:t>
      </w:r>
      <w:r>
        <w:t xml:space="preserve">side. </w:t>
      </w:r>
      <w:r>
        <w:br/>
        <w:t xml:space="preserve"> Se figur 4 og figur 6.</w:t>
      </w:r>
    </w:p>
    <w:p w14:paraId="7A63140C" w14:textId="026DB7D7" w:rsidR="00ED2119" w:rsidRDefault="00ED2119" w:rsidP="009F5AFE">
      <w:pPr>
        <w:pStyle w:val="ListParagraph"/>
        <w:numPr>
          <w:ilvl w:val="1"/>
          <w:numId w:val="36"/>
        </w:numPr>
        <w:spacing w:after="200" w:line="276" w:lineRule="auto"/>
        <w:ind w:left="567" w:hanging="425"/>
      </w:pPr>
      <w:r w:rsidRPr="001D33A4">
        <w:t xml:space="preserve">Ved </w:t>
      </w:r>
      <w:r>
        <w:t>”</w:t>
      </w:r>
      <w:r w:rsidRPr="001D33A4">
        <w:t>bremselys</w:t>
      </w:r>
      <w:r>
        <w:t>”</w:t>
      </w:r>
      <w:r w:rsidRPr="001D33A4">
        <w:t xml:space="preserve"> skal hvert LED-sæt lyse svarende til én LED med middelstrømmen 50 mA +/- </w:t>
      </w:r>
      <w:r>
        <w:t>5</w:t>
      </w:r>
      <w:r w:rsidRPr="001D33A4">
        <w:t xml:space="preserve"> mA</w:t>
      </w:r>
      <w:r>
        <w:t>.</w:t>
      </w:r>
    </w:p>
    <w:p w14:paraId="4604FC42" w14:textId="381B281B" w:rsidR="00ED2119" w:rsidRDefault="00ED2119" w:rsidP="009F5AFE">
      <w:pPr>
        <w:pStyle w:val="ListParagraph"/>
        <w:numPr>
          <w:ilvl w:val="1"/>
          <w:numId w:val="36"/>
        </w:numPr>
        <w:spacing w:after="200" w:line="276" w:lineRule="auto"/>
        <w:ind w:left="567" w:hanging="425"/>
      </w:pPr>
      <w:r w:rsidRPr="001D33A4">
        <w:t xml:space="preserve">Ved </w:t>
      </w:r>
      <w:r>
        <w:t xml:space="preserve">”almindeligt </w:t>
      </w:r>
      <w:r w:rsidRPr="001D33A4">
        <w:t>baglys</w:t>
      </w:r>
      <w:r>
        <w:t>”</w:t>
      </w:r>
      <w:r w:rsidRPr="001D33A4">
        <w:t xml:space="preserve"> skal hvert LED-sæt lyse svarende til én LED med middelstrømmen </w:t>
      </w:r>
      <w:r>
        <w:t>1</w:t>
      </w:r>
      <w:r w:rsidRPr="001D33A4">
        <w:t xml:space="preserve">0 mA +/- </w:t>
      </w:r>
      <w:r>
        <w:t>2</w:t>
      </w:r>
      <w:r w:rsidRPr="001D33A4">
        <w:t xml:space="preserve"> mA</w:t>
      </w:r>
      <w:r>
        <w:t>.</w:t>
      </w:r>
      <w:r>
        <w:br/>
      </w:r>
    </w:p>
    <w:p w14:paraId="484E3908" w14:textId="748F37B9" w:rsidR="00ED2119" w:rsidRDefault="00ED2119" w:rsidP="00ED2119">
      <w:pPr>
        <w:pStyle w:val="ListParagraph"/>
        <w:numPr>
          <w:ilvl w:val="0"/>
          <w:numId w:val="36"/>
        </w:numPr>
        <w:spacing w:after="200" w:line="276" w:lineRule="auto"/>
        <w:ind w:left="284" w:hanging="284"/>
      </w:pPr>
      <w:r>
        <w:t>B</w:t>
      </w:r>
      <w:r w:rsidRPr="001E178C">
        <w:t>ilens ly</w:t>
      </w:r>
      <w:r>
        <w:t>d</w:t>
      </w:r>
    </w:p>
    <w:p w14:paraId="7BEEC590" w14:textId="485194EF" w:rsidR="00AE3310" w:rsidRPr="00AE3310" w:rsidRDefault="00ED2119" w:rsidP="00BB204A">
      <w:pPr>
        <w:pStyle w:val="ListParagraph"/>
        <w:numPr>
          <w:ilvl w:val="1"/>
          <w:numId w:val="36"/>
        </w:numPr>
        <w:spacing w:after="200" w:line="276" w:lineRule="auto"/>
        <w:ind w:left="567" w:hanging="425"/>
      </w:pPr>
      <w:r>
        <w:t>Startlyd / startmelodi</w:t>
      </w:r>
    </w:p>
    <w:p w14:paraId="6DFBD16F" w14:textId="3D8A9488" w:rsidR="41EEBF22" w:rsidRDefault="450D4578" w:rsidP="00BB204A">
      <w:pPr>
        <w:pStyle w:val="ListParagraph"/>
        <w:numPr>
          <w:ilvl w:val="2"/>
          <w:numId w:val="36"/>
        </w:numPr>
        <w:spacing w:after="200" w:line="276" w:lineRule="auto"/>
        <w:ind w:left="993" w:hanging="567"/>
      </w:pPr>
      <w:r>
        <w:t>“001Cold.mp3” - 2 sekunder</w:t>
      </w:r>
    </w:p>
    <w:p w14:paraId="121E2777" w14:textId="65714064" w:rsidR="0040761A" w:rsidRPr="0040761A" w:rsidRDefault="00ED2119" w:rsidP="00BB204A">
      <w:pPr>
        <w:pStyle w:val="ListParagraph"/>
        <w:numPr>
          <w:ilvl w:val="1"/>
          <w:numId w:val="36"/>
        </w:numPr>
        <w:spacing w:after="200" w:line="276" w:lineRule="auto"/>
        <w:ind w:left="567" w:hanging="425"/>
      </w:pPr>
      <w:r>
        <w:t>Refleksbriklyd</w:t>
      </w:r>
    </w:p>
    <w:p w14:paraId="52CC49CD" w14:textId="10DAA075" w:rsidR="0086170F" w:rsidRPr="0086170F" w:rsidRDefault="450D4578" w:rsidP="00BB204A">
      <w:pPr>
        <w:pStyle w:val="ListParagraph"/>
        <w:numPr>
          <w:ilvl w:val="2"/>
          <w:numId w:val="36"/>
        </w:numPr>
        <w:spacing w:after="200" w:line="276" w:lineRule="auto"/>
        <w:ind w:hanging="73"/>
      </w:pPr>
      <w:r>
        <w:t>1. lyd - “002Scull</w:t>
      </w:r>
      <w:r w:rsidR="0124D0A3">
        <w:t>.mp3” - 1 sekund</w:t>
      </w:r>
    </w:p>
    <w:p w14:paraId="57B7FF83" w14:textId="6F94ED7E" w:rsidR="0124D0A3" w:rsidRDefault="0124D0A3" w:rsidP="00BB204A">
      <w:pPr>
        <w:pStyle w:val="ListParagraph"/>
        <w:numPr>
          <w:ilvl w:val="2"/>
          <w:numId w:val="36"/>
        </w:numPr>
        <w:spacing w:after="200" w:line="276" w:lineRule="auto"/>
        <w:ind w:hanging="73"/>
      </w:pPr>
      <w:r>
        <w:t>2. lyd - “003Bones.mp3” -</w:t>
      </w:r>
      <w:r w:rsidR="7AB75586">
        <w:t xml:space="preserve"> 1 sekund</w:t>
      </w:r>
    </w:p>
    <w:p w14:paraId="29DCC757" w14:textId="69707E15" w:rsidR="00B03C26" w:rsidRPr="00B03C26" w:rsidRDefault="00ED2119" w:rsidP="00BB204A">
      <w:pPr>
        <w:pStyle w:val="ListParagraph"/>
        <w:numPr>
          <w:ilvl w:val="1"/>
          <w:numId w:val="36"/>
        </w:numPr>
        <w:spacing w:after="200" w:line="276" w:lineRule="auto"/>
        <w:ind w:left="567" w:hanging="425"/>
      </w:pPr>
      <w:r>
        <w:t>Slutlyd / slutmelodi</w:t>
      </w:r>
    </w:p>
    <w:p w14:paraId="710CA394" w14:textId="63A450FF" w:rsidR="5CFD97C1" w:rsidRPr="00F70242" w:rsidRDefault="7AB75586" w:rsidP="00BB204A">
      <w:pPr>
        <w:pStyle w:val="ListParagraph"/>
        <w:numPr>
          <w:ilvl w:val="2"/>
          <w:numId w:val="36"/>
        </w:numPr>
        <w:spacing w:after="200" w:line="276" w:lineRule="auto"/>
        <w:ind w:hanging="73"/>
      </w:pPr>
      <w:r>
        <w:t xml:space="preserve">“004let-mp3” - 7 </w:t>
      </w:r>
      <w:r w:rsidR="6CB3F534">
        <w:t>sekunder</w:t>
      </w:r>
    </w:p>
    <w:p w14:paraId="359CE627" w14:textId="77777777" w:rsidR="00B3001B" w:rsidRDefault="00B3001B">
      <w:pPr>
        <w:rPr>
          <w:rFonts w:asciiTheme="majorHAnsi" w:eastAsiaTheme="majorEastAsia" w:hAnsiTheme="majorHAnsi" w:cstheme="majorBidi"/>
          <w:color w:val="2F5496" w:themeColor="accent1" w:themeShade="BF"/>
          <w:sz w:val="32"/>
          <w:szCs w:val="32"/>
        </w:rPr>
      </w:pPr>
      <w:bookmarkStart w:id="74" w:name="_Toc29815585"/>
      <w:bookmarkStart w:id="75" w:name="_Toc29898906"/>
      <w:r>
        <w:br w:type="page"/>
      </w:r>
    </w:p>
    <w:p w14:paraId="2B46542A" w14:textId="0EB66798" w:rsidR="008D45FF" w:rsidRPr="008D45FF" w:rsidRDefault="55945BE5" w:rsidP="008D45FF">
      <w:pPr>
        <w:pStyle w:val="Heading1"/>
      </w:pPr>
      <w:bookmarkStart w:id="76" w:name="_Toc30060181"/>
      <w:bookmarkStart w:id="77" w:name="_Toc30060814"/>
      <w:bookmarkStart w:id="78" w:name="_Toc30066562"/>
      <w:bookmarkStart w:id="79" w:name="_Toc30065828"/>
      <w:r w:rsidRPr="00ED0D39">
        <w:t>Hardware</w:t>
      </w:r>
      <w:bookmarkEnd w:id="74"/>
      <w:bookmarkEnd w:id="75"/>
      <w:bookmarkEnd w:id="76"/>
      <w:bookmarkEnd w:id="77"/>
      <w:bookmarkEnd w:id="78"/>
      <w:bookmarkEnd w:id="79"/>
    </w:p>
    <w:p w14:paraId="58FA9448" w14:textId="0EF2A0FD" w:rsidR="008328DF" w:rsidRDefault="008328DF" w:rsidP="1FD37557">
      <w:r>
        <w:t xml:space="preserve">I følgende afsnit </w:t>
      </w:r>
      <w:r w:rsidR="008F5133">
        <w:t xml:space="preserve">vil der blive beskrevet, hvordan </w:t>
      </w:r>
      <w:r w:rsidR="006410D8">
        <w:t>den overordnede</w:t>
      </w:r>
      <w:r w:rsidR="008F5133">
        <w:t xml:space="preserve"> hardware arkitektur er udtænkt og derefter, hvordan den er udført til de forskellige moduler</w:t>
      </w:r>
      <w:r w:rsidR="005779A9">
        <w:t>. Dette inkludere</w:t>
      </w:r>
      <w:r w:rsidR="00FE60B3">
        <w:t>r</w:t>
      </w:r>
      <w:r w:rsidR="005779A9">
        <w:t>, hvilke valg der er blevet gjort til valg af komponenter og begrundelsen for d</w:t>
      </w:r>
      <w:r w:rsidR="00E85105">
        <w:t>et.</w:t>
      </w:r>
    </w:p>
    <w:p w14:paraId="6039D60C" w14:textId="717FAB91" w:rsidR="001244F6" w:rsidRPr="00ED0D39" w:rsidRDefault="7BD11DEC" w:rsidP="00F90B20">
      <w:pPr>
        <w:pStyle w:val="Heading2"/>
      </w:pPr>
      <w:bookmarkStart w:id="80" w:name="_Toc29815586"/>
      <w:bookmarkStart w:id="81" w:name="_Toc29898907"/>
      <w:bookmarkStart w:id="82" w:name="_Toc30060182"/>
      <w:bookmarkStart w:id="83" w:name="_Toc30060815"/>
      <w:bookmarkStart w:id="84" w:name="_Toc30066563"/>
      <w:bookmarkStart w:id="85" w:name="_Toc30065829"/>
      <w:r w:rsidRPr="00ED0D39">
        <w:t xml:space="preserve">Hardware </w:t>
      </w:r>
      <w:r w:rsidR="00332327" w:rsidRPr="00ED0D39">
        <w:t>arkitektur</w:t>
      </w:r>
      <w:r w:rsidRPr="00ED0D39">
        <w:t xml:space="preserve"> (</w:t>
      </w:r>
      <w:r w:rsidR="00647F5C">
        <w:t>Alle</w:t>
      </w:r>
      <w:r w:rsidRPr="00ED0D39">
        <w:t>)</w:t>
      </w:r>
      <w:bookmarkEnd w:id="80"/>
      <w:bookmarkEnd w:id="81"/>
      <w:bookmarkEnd w:id="82"/>
      <w:bookmarkEnd w:id="83"/>
      <w:bookmarkEnd w:id="84"/>
      <w:bookmarkEnd w:id="85"/>
    </w:p>
    <w:p w14:paraId="7C326C6A" w14:textId="13EA69EE" w:rsidR="007454D7" w:rsidRDefault="001442FA" w:rsidP="007454D7">
      <w:pPr>
        <w:keepNext/>
      </w:pPr>
      <w:r w:rsidRPr="1D458C05">
        <w:fldChar w:fldCharType="begin"/>
      </w:r>
      <w:r w:rsidRPr="00ED0D39">
        <w:rPr>
          <w:color w:val="FF0000"/>
        </w:rPr>
        <w:instrText xml:space="preserve"> REF _Ref29817117 \h </w:instrText>
      </w:r>
      <w:r w:rsidR="007454D7">
        <w:instrText xml:space="preserve"> \* MERGEFORMAT </w:instrText>
      </w:r>
      <w:r w:rsidRPr="1D458C05">
        <w:rPr>
          <w:color w:val="FF0000"/>
          <w:lang w:val="en-US"/>
        </w:rPr>
        <w:fldChar w:fldCharType="separate"/>
      </w:r>
      <w:r w:rsidR="00532564">
        <w:t xml:space="preserve">Figur </w:t>
      </w:r>
      <w:r w:rsidR="00532564">
        <w:rPr>
          <w:noProof/>
        </w:rPr>
        <w:t>8</w:t>
      </w:r>
      <w:r w:rsidRPr="1D458C05">
        <w:fldChar w:fldCharType="end"/>
      </w:r>
      <w:r w:rsidR="67586437" w:rsidRPr="00ED0D39">
        <w:rPr>
          <w:color w:val="FF0000"/>
        </w:rPr>
        <w:t xml:space="preserve"> </w:t>
      </w:r>
      <w:r>
        <w:t>e</w:t>
      </w:r>
      <w:r w:rsidR="67586437">
        <w:t>r</w:t>
      </w:r>
      <w:r w:rsidR="7F6EA24F">
        <w:t xml:space="preserve"> en figur over bilens </w:t>
      </w:r>
      <w:r w:rsidR="67586437">
        <w:t>BDD</w:t>
      </w:r>
      <w:r w:rsidR="00377CB6">
        <w:t xml:space="preserve"> </w:t>
      </w:r>
      <w:r w:rsidR="008F2ADE">
        <w:t>(</w:t>
      </w:r>
      <w:r w:rsidR="00C66A3A">
        <w:t>Block Definition Diagram</w:t>
      </w:r>
      <w:r w:rsidR="008F2ADE">
        <w:t>)</w:t>
      </w:r>
      <w:r w:rsidR="5611280B">
        <w:t>.</w:t>
      </w:r>
      <w:r w:rsidR="7F6EA24F">
        <w:t xml:space="preserve"> BDD’en er det samlede overblik over de hardwarekomponenter, der anvendes i bilen. Hver blok på diagrammet henviser til diverse hardwaregrupper, hvor der heri vises et overblik over diverse signaler i blokken og, hvordan disse signaler snakker sammen med hovedblokken “Bil”.</w:t>
      </w:r>
    </w:p>
    <w:p w14:paraId="3CBE1EF4" w14:textId="6A33B432" w:rsidR="00F25616" w:rsidRDefault="008D1283" w:rsidP="004614F0">
      <w:pPr>
        <w:keepNext/>
        <w:spacing w:after="0"/>
        <w:jc w:val="center"/>
      </w:pPr>
      <w:r>
        <w:rPr>
          <w:noProof/>
        </w:rPr>
        <w:drawing>
          <wp:inline distT="0" distB="0" distL="0" distR="0" wp14:anchorId="02C4AD03" wp14:editId="651436EE">
            <wp:extent cx="5531053" cy="3461657"/>
            <wp:effectExtent l="0" t="0" r="0" b="571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2921" cy="3462826"/>
                    </a:xfrm>
                    <a:prstGeom prst="rect">
                      <a:avLst/>
                    </a:prstGeom>
                    <a:noFill/>
                    <a:ln>
                      <a:noFill/>
                    </a:ln>
                  </pic:spPr>
                </pic:pic>
              </a:graphicData>
            </a:graphic>
          </wp:inline>
        </w:drawing>
      </w:r>
    </w:p>
    <w:p w14:paraId="09008F14" w14:textId="2F6F9138" w:rsidR="004E6581" w:rsidRDefault="00F25616" w:rsidP="00FE0DDA">
      <w:pPr>
        <w:pStyle w:val="Caption"/>
        <w:jc w:val="center"/>
      </w:pPr>
      <w:bookmarkStart w:id="86" w:name="_Ref29817117"/>
      <w:bookmarkStart w:id="87" w:name="_Ref29818829"/>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8</w:t>
      </w:r>
      <w:r w:rsidR="0025360C">
        <w:rPr>
          <w:noProof/>
        </w:rPr>
        <w:fldChar w:fldCharType="end"/>
      </w:r>
      <w:bookmarkEnd w:id="86"/>
      <w:r>
        <w:t xml:space="preserve"> BDD</w:t>
      </w:r>
      <w:bookmarkEnd w:id="87"/>
    </w:p>
    <w:p w14:paraId="3F1DE841" w14:textId="59A836AA" w:rsidR="007F5CF6" w:rsidRDefault="009C73C6">
      <w:r>
        <w:fldChar w:fldCharType="begin"/>
      </w:r>
      <w:r>
        <w:instrText xml:space="preserve"> REF _Ref29983544 \h </w:instrText>
      </w:r>
      <w:r>
        <w:fldChar w:fldCharType="separate"/>
      </w:r>
      <w:r w:rsidR="00532564">
        <w:t xml:space="preserve">Tabel </w:t>
      </w:r>
      <w:r w:rsidR="00532564">
        <w:rPr>
          <w:noProof/>
        </w:rPr>
        <w:t>2</w:t>
      </w:r>
      <w:r>
        <w:fldChar w:fldCharType="end"/>
      </w:r>
      <w:r w:rsidR="5B6A2624">
        <w:t xml:space="preserve"> er en </w:t>
      </w:r>
      <w:r w:rsidR="00DD5BB1">
        <w:t>beskrivelse af BDD’en,</w:t>
      </w:r>
      <w:r w:rsidR="00F34E51">
        <w:t xml:space="preserve"> </w:t>
      </w:r>
      <w:r w:rsidR="00F34E51">
        <w:fldChar w:fldCharType="begin"/>
      </w:r>
      <w:r w:rsidR="00F34E51">
        <w:instrText xml:space="preserve"> REF _Ref29817117 \h </w:instrText>
      </w:r>
      <w:r w:rsidR="00F34E51">
        <w:fldChar w:fldCharType="separate"/>
      </w:r>
      <w:r w:rsidR="00532564">
        <w:t xml:space="preserve">Figur </w:t>
      </w:r>
      <w:r w:rsidR="00532564">
        <w:rPr>
          <w:noProof/>
        </w:rPr>
        <w:t>8</w:t>
      </w:r>
      <w:r w:rsidR="00F34E51">
        <w:fldChar w:fldCharType="end"/>
      </w:r>
      <w:r w:rsidR="5E4C7D1B" w:rsidRPr="76F060AF">
        <w:t>.</w:t>
      </w:r>
      <w:r w:rsidR="5B6A2624">
        <w:t xml:space="preserve"> Her er et overordnet overblik over, hvad diverse </w:t>
      </w:r>
      <w:r w:rsidR="2D82E7FE" w:rsidRPr="678D1869">
        <w:t>signal</w:t>
      </w:r>
      <w:r w:rsidR="00F34E51">
        <w:t>er</w:t>
      </w:r>
      <w:r w:rsidR="5B6A2624">
        <w:t xml:space="preserve"> betyder. Her vises</w:t>
      </w:r>
      <w:r w:rsidR="5B2C7256">
        <w:t>,</w:t>
      </w:r>
      <w:r w:rsidR="5B6A2624">
        <w:t xml:space="preserve"> hvilken blok</w:t>
      </w:r>
      <w:r w:rsidR="37D81551">
        <w:t>,</w:t>
      </w:r>
      <w:r w:rsidR="5B6A2624">
        <w:t xml:space="preserve"> hvert signal tilhører samt dets funktion, navn, type osv.</w:t>
      </w:r>
    </w:p>
    <w:tbl>
      <w:tblPr>
        <w:tblStyle w:val="TableGrid"/>
        <w:tblW w:w="9025" w:type="dxa"/>
        <w:jc w:val="center"/>
        <w:tblLayout w:type="fixed"/>
        <w:tblLook w:val="06A0" w:firstRow="1" w:lastRow="0" w:firstColumn="1" w:lastColumn="0" w:noHBand="1" w:noVBand="1"/>
      </w:tblPr>
      <w:tblGrid>
        <w:gridCol w:w="1129"/>
        <w:gridCol w:w="1276"/>
        <w:gridCol w:w="2693"/>
        <w:gridCol w:w="1276"/>
        <w:gridCol w:w="2651"/>
      </w:tblGrid>
      <w:tr w:rsidR="3CBE1251" w14:paraId="291501AD" w14:textId="77777777" w:rsidTr="0050771D">
        <w:trPr>
          <w:trHeight w:val="340"/>
          <w:jc w:val="center"/>
        </w:trPr>
        <w:tc>
          <w:tcPr>
            <w:tcW w:w="1129" w:type="dxa"/>
          </w:tcPr>
          <w:p w14:paraId="3A4A06CF" w14:textId="0F6896AD" w:rsidR="3CBE1251" w:rsidRPr="00F05FF4" w:rsidRDefault="3CBE1251" w:rsidP="00CB0B6B">
            <w:pPr>
              <w:jc w:val="center"/>
              <w:rPr>
                <w:b/>
              </w:rPr>
            </w:pPr>
            <w:r w:rsidRPr="00F05FF4">
              <w:rPr>
                <w:b/>
              </w:rPr>
              <w:t>Bloknavn</w:t>
            </w:r>
          </w:p>
        </w:tc>
        <w:tc>
          <w:tcPr>
            <w:tcW w:w="1276" w:type="dxa"/>
          </w:tcPr>
          <w:p w14:paraId="37610B2C" w14:textId="6178D743" w:rsidR="3CBE1251" w:rsidRPr="00F05FF4" w:rsidRDefault="3CBE1251" w:rsidP="00CB0B6B">
            <w:pPr>
              <w:jc w:val="center"/>
              <w:rPr>
                <w:b/>
              </w:rPr>
            </w:pPr>
            <w:r w:rsidRPr="00F05FF4">
              <w:rPr>
                <w:b/>
              </w:rPr>
              <w:t>Funktions</w:t>
            </w:r>
            <w:r w:rsidR="006C55A4">
              <w:rPr>
                <w:b/>
              </w:rPr>
              <w:t>-</w:t>
            </w:r>
            <w:r w:rsidRPr="00F05FF4">
              <w:rPr>
                <w:b/>
              </w:rPr>
              <w:t>beskrivelse</w:t>
            </w:r>
          </w:p>
        </w:tc>
        <w:tc>
          <w:tcPr>
            <w:tcW w:w="2693" w:type="dxa"/>
          </w:tcPr>
          <w:p w14:paraId="3A2A9A62" w14:textId="5F2B3D44" w:rsidR="3CBE1251" w:rsidRPr="00F05FF4" w:rsidRDefault="3CBE1251" w:rsidP="00CB0B6B">
            <w:pPr>
              <w:jc w:val="center"/>
              <w:rPr>
                <w:b/>
              </w:rPr>
            </w:pPr>
            <w:r w:rsidRPr="00F05FF4">
              <w:rPr>
                <w:b/>
              </w:rPr>
              <w:t>Signalnavn</w:t>
            </w:r>
          </w:p>
        </w:tc>
        <w:tc>
          <w:tcPr>
            <w:tcW w:w="1276" w:type="dxa"/>
          </w:tcPr>
          <w:p w14:paraId="14500DCC" w14:textId="2C8CE06C" w:rsidR="3CBE1251" w:rsidRPr="00F05FF4" w:rsidRDefault="3CBE1251" w:rsidP="00CB0B6B">
            <w:pPr>
              <w:jc w:val="center"/>
              <w:rPr>
                <w:b/>
              </w:rPr>
            </w:pPr>
            <w:r w:rsidRPr="00F05FF4">
              <w:rPr>
                <w:b/>
              </w:rPr>
              <w:t>Signaltype</w:t>
            </w:r>
          </w:p>
        </w:tc>
        <w:tc>
          <w:tcPr>
            <w:tcW w:w="2651" w:type="dxa"/>
          </w:tcPr>
          <w:p w14:paraId="7E61700A" w14:textId="26D545E7" w:rsidR="3CBE1251" w:rsidRPr="00F05FF4" w:rsidRDefault="3CBE1251" w:rsidP="00CB0B6B">
            <w:pPr>
              <w:jc w:val="center"/>
              <w:rPr>
                <w:b/>
              </w:rPr>
            </w:pPr>
            <w:r w:rsidRPr="00F05FF4">
              <w:rPr>
                <w:b/>
              </w:rPr>
              <w:t>Kommentar</w:t>
            </w:r>
          </w:p>
        </w:tc>
      </w:tr>
      <w:tr w:rsidR="3CBE1251" w14:paraId="1711AEDD" w14:textId="77777777" w:rsidTr="0050771D">
        <w:trPr>
          <w:trHeight w:val="340"/>
          <w:jc w:val="center"/>
        </w:trPr>
        <w:tc>
          <w:tcPr>
            <w:tcW w:w="1129" w:type="dxa"/>
            <w:vMerge w:val="restart"/>
          </w:tcPr>
          <w:p w14:paraId="57C91CDD" w14:textId="5CA63451" w:rsidR="3CBE1251" w:rsidRPr="008048D2" w:rsidRDefault="3CBE1251" w:rsidP="00CB0B6B">
            <w:pPr>
              <w:jc w:val="center"/>
              <w:rPr>
                <w:sz w:val="18"/>
                <w:szCs w:val="18"/>
              </w:rPr>
            </w:pPr>
            <w:r w:rsidRPr="008048D2">
              <w:rPr>
                <w:sz w:val="18"/>
                <w:szCs w:val="18"/>
              </w:rPr>
              <w:t>Sensor</w:t>
            </w:r>
          </w:p>
        </w:tc>
        <w:tc>
          <w:tcPr>
            <w:tcW w:w="1276" w:type="dxa"/>
            <w:vMerge w:val="restart"/>
          </w:tcPr>
          <w:p w14:paraId="1EFE3529" w14:textId="670B0354" w:rsidR="3CBE1251" w:rsidRPr="008048D2" w:rsidRDefault="3CBE1251" w:rsidP="00CB0B6B">
            <w:pPr>
              <w:jc w:val="center"/>
              <w:rPr>
                <w:sz w:val="18"/>
                <w:szCs w:val="18"/>
              </w:rPr>
            </w:pPr>
            <w:r w:rsidRPr="008048D2">
              <w:rPr>
                <w:sz w:val="18"/>
                <w:szCs w:val="18"/>
              </w:rPr>
              <w:t>Detekterer lys</w:t>
            </w:r>
          </w:p>
        </w:tc>
        <w:tc>
          <w:tcPr>
            <w:tcW w:w="2693" w:type="dxa"/>
          </w:tcPr>
          <w:p w14:paraId="69E38AC0" w14:textId="37CB3BE1" w:rsidR="3CBE1251" w:rsidRPr="008048D2" w:rsidRDefault="002772E4" w:rsidP="00CB0B6B">
            <w:pPr>
              <w:jc w:val="center"/>
              <w:rPr>
                <w:sz w:val="18"/>
                <w:szCs w:val="18"/>
              </w:rPr>
            </w:pPr>
            <w:r w:rsidRPr="008048D2">
              <w:rPr>
                <w:sz w:val="18"/>
                <w:szCs w:val="18"/>
              </w:rPr>
              <w:t>P1</w:t>
            </w:r>
          </w:p>
        </w:tc>
        <w:tc>
          <w:tcPr>
            <w:tcW w:w="1276" w:type="dxa"/>
          </w:tcPr>
          <w:p w14:paraId="3213BA1A" w14:textId="7E09ED04" w:rsidR="3CBE1251" w:rsidRPr="008048D2" w:rsidRDefault="3CBE1251" w:rsidP="00CB0B6B">
            <w:pPr>
              <w:jc w:val="center"/>
              <w:rPr>
                <w:sz w:val="18"/>
                <w:szCs w:val="18"/>
              </w:rPr>
            </w:pPr>
            <w:r w:rsidRPr="008048D2">
              <w:rPr>
                <w:sz w:val="18"/>
                <w:szCs w:val="18"/>
              </w:rPr>
              <w:t>5V</w:t>
            </w:r>
          </w:p>
        </w:tc>
        <w:tc>
          <w:tcPr>
            <w:tcW w:w="2651" w:type="dxa"/>
          </w:tcPr>
          <w:p w14:paraId="4C305D0D" w14:textId="1DE61679" w:rsidR="3CBE1251" w:rsidRPr="008048D2" w:rsidRDefault="3CBE1251" w:rsidP="00CB0B6B">
            <w:pPr>
              <w:jc w:val="center"/>
              <w:rPr>
                <w:sz w:val="18"/>
                <w:szCs w:val="18"/>
              </w:rPr>
            </w:pPr>
            <w:r w:rsidRPr="008048D2">
              <w:rPr>
                <w:sz w:val="18"/>
                <w:szCs w:val="18"/>
              </w:rPr>
              <w:t>Strømforsyning til sensor</w:t>
            </w:r>
          </w:p>
        </w:tc>
      </w:tr>
      <w:tr w:rsidR="3CBE1251" w14:paraId="6FE8996D" w14:textId="77777777" w:rsidTr="0050771D">
        <w:trPr>
          <w:trHeight w:val="340"/>
          <w:jc w:val="center"/>
        </w:trPr>
        <w:tc>
          <w:tcPr>
            <w:tcW w:w="1129" w:type="dxa"/>
            <w:vMerge/>
          </w:tcPr>
          <w:p w14:paraId="02CB61FD" w14:textId="36B01853" w:rsidR="3CBE1251" w:rsidRPr="008048D2" w:rsidRDefault="3CBE1251" w:rsidP="00CB0B6B">
            <w:pPr>
              <w:jc w:val="center"/>
              <w:rPr>
                <w:sz w:val="18"/>
                <w:szCs w:val="18"/>
              </w:rPr>
            </w:pPr>
          </w:p>
        </w:tc>
        <w:tc>
          <w:tcPr>
            <w:tcW w:w="1276" w:type="dxa"/>
            <w:vMerge/>
          </w:tcPr>
          <w:p w14:paraId="39258452" w14:textId="18F7260F" w:rsidR="3CBE1251" w:rsidRPr="008048D2" w:rsidRDefault="3CBE1251" w:rsidP="00CB0B6B">
            <w:pPr>
              <w:jc w:val="center"/>
              <w:rPr>
                <w:sz w:val="18"/>
                <w:szCs w:val="18"/>
              </w:rPr>
            </w:pPr>
          </w:p>
        </w:tc>
        <w:tc>
          <w:tcPr>
            <w:tcW w:w="2693" w:type="dxa"/>
          </w:tcPr>
          <w:p w14:paraId="5C0689A7" w14:textId="58943953" w:rsidR="3CBE1251" w:rsidRPr="008048D2" w:rsidRDefault="00246449" w:rsidP="00CB0B6B">
            <w:pPr>
              <w:jc w:val="center"/>
              <w:rPr>
                <w:sz w:val="18"/>
                <w:szCs w:val="18"/>
              </w:rPr>
            </w:pPr>
            <w:r w:rsidRPr="008048D2">
              <w:rPr>
                <w:sz w:val="18"/>
                <w:szCs w:val="18"/>
              </w:rPr>
              <w:t>P2</w:t>
            </w:r>
          </w:p>
        </w:tc>
        <w:tc>
          <w:tcPr>
            <w:tcW w:w="1276" w:type="dxa"/>
          </w:tcPr>
          <w:p w14:paraId="48BF9F8B" w14:textId="759E2DEF" w:rsidR="3CBE1251" w:rsidRPr="008048D2" w:rsidRDefault="00784197" w:rsidP="00CB0B6B">
            <w:pPr>
              <w:jc w:val="center"/>
              <w:rPr>
                <w:sz w:val="18"/>
                <w:szCs w:val="18"/>
              </w:rPr>
            </w:pPr>
            <w:r w:rsidRPr="008048D2">
              <w:rPr>
                <w:sz w:val="18"/>
                <w:szCs w:val="18"/>
              </w:rPr>
              <w:t>GND</w:t>
            </w:r>
          </w:p>
        </w:tc>
        <w:tc>
          <w:tcPr>
            <w:tcW w:w="2651" w:type="dxa"/>
          </w:tcPr>
          <w:p w14:paraId="0E233986" w14:textId="1C3AF4B6" w:rsidR="3CBE1251" w:rsidRPr="008048D2" w:rsidRDefault="3CBE1251" w:rsidP="00CB0B6B">
            <w:pPr>
              <w:jc w:val="center"/>
              <w:rPr>
                <w:sz w:val="18"/>
                <w:szCs w:val="18"/>
              </w:rPr>
            </w:pPr>
            <w:r w:rsidRPr="008048D2">
              <w:rPr>
                <w:sz w:val="18"/>
                <w:szCs w:val="18"/>
              </w:rPr>
              <w:t>Reference (Ground)</w:t>
            </w:r>
          </w:p>
        </w:tc>
      </w:tr>
      <w:tr w:rsidR="3CBE1251" w14:paraId="27AC4404" w14:textId="77777777" w:rsidTr="0050771D">
        <w:trPr>
          <w:trHeight w:val="340"/>
          <w:jc w:val="center"/>
        </w:trPr>
        <w:tc>
          <w:tcPr>
            <w:tcW w:w="1129" w:type="dxa"/>
            <w:vMerge/>
          </w:tcPr>
          <w:p w14:paraId="5EC8E2A3" w14:textId="43FEAC3A" w:rsidR="3CBE1251" w:rsidRPr="008048D2" w:rsidRDefault="3CBE1251" w:rsidP="00CB0B6B">
            <w:pPr>
              <w:jc w:val="center"/>
              <w:rPr>
                <w:sz w:val="18"/>
                <w:szCs w:val="18"/>
              </w:rPr>
            </w:pPr>
          </w:p>
        </w:tc>
        <w:tc>
          <w:tcPr>
            <w:tcW w:w="1276" w:type="dxa"/>
            <w:vMerge/>
          </w:tcPr>
          <w:p w14:paraId="3A26310B" w14:textId="1D7289B8" w:rsidR="3CBE1251" w:rsidRPr="008048D2" w:rsidRDefault="3CBE1251" w:rsidP="00CB0B6B">
            <w:pPr>
              <w:jc w:val="center"/>
              <w:rPr>
                <w:sz w:val="18"/>
                <w:szCs w:val="18"/>
              </w:rPr>
            </w:pPr>
          </w:p>
        </w:tc>
        <w:tc>
          <w:tcPr>
            <w:tcW w:w="2693" w:type="dxa"/>
          </w:tcPr>
          <w:p w14:paraId="1D803072" w14:textId="0B0E7608" w:rsidR="3CBE1251" w:rsidRPr="008048D2" w:rsidRDefault="002772E4" w:rsidP="00CB0B6B">
            <w:pPr>
              <w:jc w:val="center"/>
              <w:rPr>
                <w:sz w:val="18"/>
                <w:szCs w:val="18"/>
              </w:rPr>
            </w:pPr>
            <w:r w:rsidRPr="008048D2">
              <w:rPr>
                <w:sz w:val="18"/>
                <w:szCs w:val="18"/>
              </w:rPr>
              <w:t>J1</w:t>
            </w:r>
          </w:p>
        </w:tc>
        <w:tc>
          <w:tcPr>
            <w:tcW w:w="1276" w:type="dxa"/>
          </w:tcPr>
          <w:p w14:paraId="062C7C58" w14:textId="23388C2C" w:rsidR="3CBE1251" w:rsidRPr="008048D2" w:rsidRDefault="3CBE1251" w:rsidP="00CB0B6B">
            <w:pPr>
              <w:jc w:val="center"/>
              <w:rPr>
                <w:sz w:val="18"/>
                <w:szCs w:val="18"/>
              </w:rPr>
            </w:pPr>
            <w:r w:rsidRPr="008048D2">
              <w:rPr>
                <w:sz w:val="18"/>
                <w:szCs w:val="18"/>
              </w:rPr>
              <w:t>Signal</w:t>
            </w:r>
          </w:p>
        </w:tc>
        <w:tc>
          <w:tcPr>
            <w:tcW w:w="2651" w:type="dxa"/>
          </w:tcPr>
          <w:p w14:paraId="548A7991" w14:textId="185F158C" w:rsidR="3CBE1251" w:rsidRPr="008048D2" w:rsidRDefault="69914FFD" w:rsidP="00CB0B6B">
            <w:pPr>
              <w:jc w:val="center"/>
              <w:rPr>
                <w:sz w:val="18"/>
                <w:szCs w:val="18"/>
              </w:rPr>
            </w:pPr>
            <w:r w:rsidRPr="008048D2">
              <w:rPr>
                <w:sz w:val="18"/>
                <w:szCs w:val="18"/>
              </w:rPr>
              <w:t>Sender signal videre</w:t>
            </w:r>
            <w:r w:rsidR="3CBE1251" w:rsidRPr="008048D2">
              <w:rPr>
                <w:sz w:val="18"/>
                <w:szCs w:val="18"/>
              </w:rPr>
              <w:t xml:space="preserve"> om </w:t>
            </w:r>
            <w:r w:rsidR="4375C450" w:rsidRPr="008048D2">
              <w:rPr>
                <w:sz w:val="18"/>
                <w:szCs w:val="18"/>
              </w:rPr>
              <w:t xml:space="preserve">der er </w:t>
            </w:r>
            <w:r w:rsidR="3CBE1251" w:rsidRPr="008048D2">
              <w:rPr>
                <w:sz w:val="18"/>
                <w:szCs w:val="18"/>
              </w:rPr>
              <w:t>modtaget lys</w:t>
            </w:r>
          </w:p>
        </w:tc>
      </w:tr>
      <w:tr w:rsidR="3CBE1251" w14:paraId="7D2E056A" w14:textId="77777777" w:rsidTr="0050771D">
        <w:trPr>
          <w:trHeight w:val="340"/>
          <w:jc w:val="center"/>
        </w:trPr>
        <w:tc>
          <w:tcPr>
            <w:tcW w:w="1129" w:type="dxa"/>
            <w:vMerge/>
          </w:tcPr>
          <w:p w14:paraId="74EE7B77" w14:textId="6E4A1DD7" w:rsidR="3CBE1251" w:rsidRPr="008048D2" w:rsidRDefault="3CBE1251" w:rsidP="00CB0B6B">
            <w:pPr>
              <w:jc w:val="center"/>
              <w:rPr>
                <w:sz w:val="18"/>
                <w:szCs w:val="18"/>
              </w:rPr>
            </w:pPr>
          </w:p>
        </w:tc>
        <w:tc>
          <w:tcPr>
            <w:tcW w:w="1276" w:type="dxa"/>
            <w:vMerge/>
          </w:tcPr>
          <w:p w14:paraId="1F616323" w14:textId="2A801FAC" w:rsidR="3CBE1251" w:rsidRPr="008048D2" w:rsidRDefault="3CBE1251" w:rsidP="00CB0B6B">
            <w:pPr>
              <w:jc w:val="center"/>
              <w:rPr>
                <w:sz w:val="18"/>
                <w:szCs w:val="18"/>
              </w:rPr>
            </w:pPr>
          </w:p>
        </w:tc>
        <w:tc>
          <w:tcPr>
            <w:tcW w:w="2693" w:type="dxa"/>
          </w:tcPr>
          <w:p w14:paraId="1C786AF4" w14:textId="16B98123" w:rsidR="3CBE1251" w:rsidRPr="008048D2" w:rsidRDefault="3CBE1251" w:rsidP="00CB0B6B">
            <w:pPr>
              <w:jc w:val="center"/>
              <w:rPr>
                <w:sz w:val="18"/>
                <w:szCs w:val="18"/>
              </w:rPr>
            </w:pPr>
            <w:r w:rsidRPr="008048D2">
              <w:rPr>
                <w:sz w:val="18"/>
                <w:szCs w:val="18"/>
              </w:rPr>
              <w:t>SensorlightOut</w:t>
            </w:r>
          </w:p>
        </w:tc>
        <w:tc>
          <w:tcPr>
            <w:tcW w:w="1276" w:type="dxa"/>
          </w:tcPr>
          <w:p w14:paraId="2D5492D9" w14:textId="71E399B3" w:rsidR="3CBE1251" w:rsidRPr="008048D2" w:rsidRDefault="3CBE1251" w:rsidP="00CB0B6B">
            <w:pPr>
              <w:jc w:val="center"/>
              <w:rPr>
                <w:sz w:val="18"/>
                <w:szCs w:val="18"/>
              </w:rPr>
            </w:pPr>
            <w:r w:rsidRPr="008048D2">
              <w:rPr>
                <w:sz w:val="18"/>
                <w:szCs w:val="18"/>
              </w:rPr>
              <w:t>Light</w:t>
            </w:r>
          </w:p>
        </w:tc>
        <w:tc>
          <w:tcPr>
            <w:tcW w:w="2651" w:type="dxa"/>
          </w:tcPr>
          <w:p w14:paraId="5DDCD68A" w14:textId="5F0C0DF2" w:rsidR="3CBE1251" w:rsidRPr="008048D2" w:rsidRDefault="3CBE1251" w:rsidP="00CB0B6B">
            <w:pPr>
              <w:jc w:val="center"/>
              <w:rPr>
                <w:sz w:val="18"/>
                <w:szCs w:val="18"/>
              </w:rPr>
            </w:pPr>
            <w:r w:rsidRPr="008048D2">
              <w:rPr>
                <w:sz w:val="18"/>
                <w:szCs w:val="18"/>
              </w:rPr>
              <w:t>Fysisk lys ud</w:t>
            </w:r>
          </w:p>
        </w:tc>
      </w:tr>
      <w:tr w:rsidR="3CBE1251" w14:paraId="486D5A26" w14:textId="77777777" w:rsidTr="0050771D">
        <w:trPr>
          <w:trHeight w:val="340"/>
          <w:jc w:val="center"/>
        </w:trPr>
        <w:tc>
          <w:tcPr>
            <w:tcW w:w="1129" w:type="dxa"/>
            <w:vMerge/>
          </w:tcPr>
          <w:p w14:paraId="7B830731" w14:textId="5B3320FC" w:rsidR="3CBE1251" w:rsidRPr="008048D2" w:rsidRDefault="3CBE1251" w:rsidP="00CB0B6B">
            <w:pPr>
              <w:jc w:val="center"/>
              <w:rPr>
                <w:sz w:val="18"/>
                <w:szCs w:val="18"/>
              </w:rPr>
            </w:pPr>
          </w:p>
        </w:tc>
        <w:tc>
          <w:tcPr>
            <w:tcW w:w="1276" w:type="dxa"/>
            <w:vMerge/>
          </w:tcPr>
          <w:p w14:paraId="7CF8CB83" w14:textId="2D67486F" w:rsidR="3CBE1251" w:rsidRPr="008048D2" w:rsidRDefault="3CBE1251" w:rsidP="00CB0B6B">
            <w:pPr>
              <w:jc w:val="center"/>
              <w:rPr>
                <w:sz w:val="18"/>
                <w:szCs w:val="18"/>
              </w:rPr>
            </w:pPr>
          </w:p>
        </w:tc>
        <w:tc>
          <w:tcPr>
            <w:tcW w:w="2693" w:type="dxa"/>
          </w:tcPr>
          <w:p w14:paraId="5505F8B1" w14:textId="67A68F22" w:rsidR="3CBE1251" w:rsidRPr="008048D2" w:rsidRDefault="3CBE1251" w:rsidP="00CB0B6B">
            <w:pPr>
              <w:jc w:val="center"/>
              <w:rPr>
                <w:sz w:val="18"/>
                <w:szCs w:val="18"/>
              </w:rPr>
            </w:pPr>
            <w:r w:rsidRPr="008048D2">
              <w:rPr>
                <w:sz w:val="18"/>
                <w:szCs w:val="18"/>
              </w:rPr>
              <w:t>SensorlightIn</w:t>
            </w:r>
          </w:p>
        </w:tc>
        <w:tc>
          <w:tcPr>
            <w:tcW w:w="1276" w:type="dxa"/>
          </w:tcPr>
          <w:p w14:paraId="19EDD12B" w14:textId="0BAB4164" w:rsidR="3CBE1251" w:rsidRPr="008048D2" w:rsidRDefault="3CBE1251" w:rsidP="00CB0B6B">
            <w:pPr>
              <w:jc w:val="center"/>
              <w:rPr>
                <w:sz w:val="18"/>
                <w:szCs w:val="18"/>
              </w:rPr>
            </w:pPr>
            <w:r w:rsidRPr="008048D2">
              <w:rPr>
                <w:sz w:val="18"/>
                <w:szCs w:val="18"/>
              </w:rPr>
              <w:t>Light</w:t>
            </w:r>
          </w:p>
        </w:tc>
        <w:tc>
          <w:tcPr>
            <w:tcW w:w="2651" w:type="dxa"/>
          </w:tcPr>
          <w:p w14:paraId="1907E273" w14:textId="4DCBC316" w:rsidR="3CBE1251" w:rsidRPr="008048D2" w:rsidRDefault="3CBE1251" w:rsidP="00CB0B6B">
            <w:pPr>
              <w:jc w:val="center"/>
              <w:rPr>
                <w:sz w:val="18"/>
                <w:szCs w:val="18"/>
              </w:rPr>
            </w:pPr>
            <w:r w:rsidRPr="008048D2">
              <w:rPr>
                <w:sz w:val="18"/>
                <w:szCs w:val="18"/>
              </w:rPr>
              <w:t>Fysik lys ind</w:t>
            </w:r>
          </w:p>
        </w:tc>
      </w:tr>
      <w:tr w:rsidR="003843A5" w14:paraId="61B41BAA" w14:textId="77777777" w:rsidTr="0050771D">
        <w:trPr>
          <w:trHeight w:val="340"/>
          <w:jc w:val="center"/>
        </w:trPr>
        <w:tc>
          <w:tcPr>
            <w:tcW w:w="1129" w:type="dxa"/>
            <w:vMerge w:val="restart"/>
          </w:tcPr>
          <w:p w14:paraId="18A6F1FC" w14:textId="0105BD5A" w:rsidR="003843A5" w:rsidRPr="008048D2" w:rsidRDefault="003843A5" w:rsidP="00CB0B6B">
            <w:pPr>
              <w:jc w:val="center"/>
              <w:rPr>
                <w:sz w:val="18"/>
                <w:szCs w:val="18"/>
              </w:rPr>
            </w:pPr>
            <w:r w:rsidRPr="008048D2">
              <w:rPr>
                <w:sz w:val="18"/>
                <w:szCs w:val="18"/>
              </w:rPr>
              <w:t xml:space="preserve"> Arduino</w:t>
            </w:r>
          </w:p>
        </w:tc>
        <w:tc>
          <w:tcPr>
            <w:tcW w:w="1276" w:type="dxa"/>
            <w:vMerge w:val="restart"/>
          </w:tcPr>
          <w:p w14:paraId="303B51E3" w14:textId="707AD033" w:rsidR="003843A5" w:rsidRPr="008048D2" w:rsidRDefault="003843A5" w:rsidP="00CB0B6B">
            <w:pPr>
              <w:jc w:val="center"/>
              <w:rPr>
                <w:sz w:val="18"/>
                <w:szCs w:val="18"/>
              </w:rPr>
            </w:pPr>
            <w:r w:rsidRPr="008048D2">
              <w:rPr>
                <w:sz w:val="18"/>
                <w:szCs w:val="18"/>
              </w:rPr>
              <w:t>Processer for inputs</w:t>
            </w:r>
          </w:p>
        </w:tc>
        <w:tc>
          <w:tcPr>
            <w:tcW w:w="2693" w:type="dxa"/>
          </w:tcPr>
          <w:p w14:paraId="7E94E203" w14:textId="33C10485" w:rsidR="003843A5" w:rsidRPr="008048D2" w:rsidRDefault="003843A5" w:rsidP="00CB0B6B">
            <w:pPr>
              <w:jc w:val="center"/>
              <w:rPr>
                <w:sz w:val="18"/>
                <w:szCs w:val="18"/>
              </w:rPr>
            </w:pPr>
            <w:r w:rsidRPr="008048D2">
              <w:rPr>
                <w:sz w:val="18"/>
                <w:szCs w:val="18"/>
              </w:rPr>
              <w:t>P1</w:t>
            </w:r>
          </w:p>
        </w:tc>
        <w:tc>
          <w:tcPr>
            <w:tcW w:w="1276" w:type="dxa"/>
          </w:tcPr>
          <w:p w14:paraId="11D61FB2" w14:textId="604782BB" w:rsidR="003843A5" w:rsidRPr="008048D2" w:rsidRDefault="003843A5" w:rsidP="00CB0B6B">
            <w:pPr>
              <w:jc w:val="center"/>
              <w:rPr>
                <w:sz w:val="18"/>
                <w:szCs w:val="18"/>
              </w:rPr>
            </w:pPr>
            <w:r w:rsidRPr="008048D2">
              <w:rPr>
                <w:sz w:val="18"/>
                <w:szCs w:val="18"/>
              </w:rPr>
              <w:t>9.6V</w:t>
            </w:r>
          </w:p>
        </w:tc>
        <w:tc>
          <w:tcPr>
            <w:tcW w:w="2651" w:type="dxa"/>
          </w:tcPr>
          <w:p w14:paraId="65074CBE" w14:textId="0C8AF7E1" w:rsidR="003843A5" w:rsidRPr="008048D2" w:rsidRDefault="003843A5" w:rsidP="00CB0B6B">
            <w:pPr>
              <w:jc w:val="center"/>
              <w:rPr>
                <w:sz w:val="18"/>
                <w:szCs w:val="18"/>
              </w:rPr>
            </w:pPr>
            <w:r w:rsidRPr="008048D2">
              <w:rPr>
                <w:sz w:val="18"/>
                <w:szCs w:val="18"/>
              </w:rPr>
              <w:t>Strømforsyning til Arduino</w:t>
            </w:r>
          </w:p>
        </w:tc>
      </w:tr>
      <w:tr w:rsidR="003843A5" w14:paraId="11D4E070" w14:textId="77777777" w:rsidTr="0050771D">
        <w:trPr>
          <w:trHeight w:val="340"/>
          <w:jc w:val="center"/>
        </w:trPr>
        <w:tc>
          <w:tcPr>
            <w:tcW w:w="1129" w:type="dxa"/>
            <w:vMerge/>
          </w:tcPr>
          <w:p w14:paraId="2B479A37" w14:textId="1784BD60" w:rsidR="003843A5" w:rsidRPr="008048D2" w:rsidRDefault="003843A5" w:rsidP="00CB0B6B">
            <w:pPr>
              <w:jc w:val="center"/>
              <w:rPr>
                <w:sz w:val="18"/>
                <w:szCs w:val="18"/>
              </w:rPr>
            </w:pPr>
          </w:p>
        </w:tc>
        <w:tc>
          <w:tcPr>
            <w:tcW w:w="1276" w:type="dxa"/>
            <w:vMerge/>
          </w:tcPr>
          <w:p w14:paraId="4C178BCC" w14:textId="7BE6AF14" w:rsidR="003843A5" w:rsidRPr="008048D2" w:rsidRDefault="003843A5" w:rsidP="00CB0B6B">
            <w:pPr>
              <w:jc w:val="center"/>
              <w:rPr>
                <w:sz w:val="18"/>
                <w:szCs w:val="18"/>
              </w:rPr>
            </w:pPr>
          </w:p>
        </w:tc>
        <w:tc>
          <w:tcPr>
            <w:tcW w:w="2693" w:type="dxa"/>
          </w:tcPr>
          <w:p w14:paraId="0D466A05" w14:textId="39C24840" w:rsidR="003843A5" w:rsidRPr="008048D2" w:rsidRDefault="003843A5" w:rsidP="00CB0B6B">
            <w:pPr>
              <w:jc w:val="center"/>
              <w:rPr>
                <w:sz w:val="18"/>
                <w:szCs w:val="18"/>
              </w:rPr>
            </w:pPr>
            <w:r w:rsidRPr="008048D2">
              <w:rPr>
                <w:sz w:val="18"/>
                <w:szCs w:val="18"/>
              </w:rPr>
              <w:t>P2</w:t>
            </w:r>
          </w:p>
        </w:tc>
        <w:tc>
          <w:tcPr>
            <w:tcW w:w="1276" w:type="dxa"/>
          </w:tcPr>
          <w:p w14:paraId="023B884C" w14:textId="7829463F" w:rsidR="003843A5" w:rsidRPr="008048D2" w:rsidRDefault="003843A5" w:rsidP="00CB0B6B">
            <w:pPr>
              <w:jc w:val="center"/>
              <w:rPr>
                <w:sz w:val="18"/>
                <w:szCs w:val="18"/>
              </w:rPr>
            </w:pPr>
            <w:r w:rsidRPr="008048D2">
              <w:rPr>
                <w:sz w:val="18"/>
                <w:szCs w:val="18"/>
              </w:rPr>
              <w:t>GND</w:t>
            </w:r>
          </w:p>
        </w:tc>
        <w:tc>
          <w:tcPr>
            <w:tcW w:w="2651" w:type="dxa"/>
          </w:tcPr>
          <w:p w14:paraId="44FED6BB" w14:textId="20B54CFD" w:rsidR="003843A5" w:rsidRPr="008048D2" w:rsidRDefault="003843A5" w:rsidP="00CB0B6B">
            <w:pPr>
              <w:jc w:val="center"/>
              <w:rPr>
                <w:sz w:val="18"/>
                <w:szCs w:val="18"/>
              </w:rPr>
            </w:pPr>
            <w:r w:rsidRPr="008048D2">
              <w:rPr>
                <w:sz w:val="18"/>
                <w:szCs w:val="18"/>
              </w:rPr>
              <w:t>Reference (Ground)</w:t>
            </w:r>
          </w:p>
        </w:tc>
      </w:tr>
      <w:tr w:rsidR="003843A5" w14:paraId="136AAFC6" w14:textId="77777777" w:rsidTr="0050771D">
        <w:trPr>
          <w:trHeight w:val="340"/>
          <w:jc w:val="center"/>
        </w:trPr>
        <w:tc>
          <w:tcPr>
            <w:tcW w:w="1129" w:type="dxa"/>
            <w:vMerge/>
          </w:tcPr>
          <w:p w14:paraId="0C04DA8D" w14:textId="04593D98" w:rsidR="003843A5" w:rsidRPr="008048D2" w:rsidRDefault="003843A5" w:rsidP="00CB0B6B">
            <w:pPr>
              <w:jc w:val="center"/>
              <w:rPr>
                <w:sz w:val="18"/>
                <w:szCs w:val="18"/>
              </w:rPr>
            </w:pPr>
          </w:p>
        </w:tc>
        <w:tc>
          <w:tcPr>
            <w:tcW w:w="1276" w:type="dxa"/>
            <w:vMerge/>
          </w:tcPr>
          <w:p w14:paraId="74A05FD0" w14:textId="02B6A0DE" w:rsidR="003843A5" w:rsidRPr="008048D2" w:rsidRDefault="003843A5" w:rsidP="00CB0B6B">
            <w:pPr>
              <w:jc w:val="center"/>
              <w:rPr>
                <w:sz w:val="18"/>
                <w:szCs w:val="18"/>
              </w:rPr>
            </w:pPr>
          </w:p>
        </w:tc>
        <w:tc>
          <w:tcPr>
            <w:tcW w:w="2693" w:type="dxa"/>
          </w:tcPr>
          <w:p w14:paraId="396C7B9E" w14:textId="72199750" w:rsidR="003843A5" w:rsidRPr="008048D2" w:rsidRDefault="003843A5" w:rsidP="00CB0B6B">
            <w:pPr>
              <w:jc w:val="center"/>
              <w:rPr>
                <w:sz w:val="18"/>
                <w:szCs w:val="18"/>
              </w:rPr>
            </w:pPr>
            <w:r w:rsidRPr="008048D2">
              <w:rPr>
                <w:sz w:val="18"/>
                <w:szCs w:val="18"/>
              </w:rPr>
              <w:t>D1</w:t>
            </w:r>
          </w:p>
        </w:tc>
        <w:tc>
          <w:tcPr>
            <w:tcW w:w="1276" w:type="dxa"/>
          </w:tcPr>
          <w:p w14:paraId="07C98BF1" w14:textId="577A24AB" w:rsidR="003843A5" w:rsidRPr="008048D2" w:rsidRDefault="003843A5" w:rsidP="00CB0B6B">
            <w:pPr>
              <w:jc w:val="center"/>
              <w:rPr>
                <w:sz w:val="18"/>
                <w:szCs w:val="18"/>
              </w:rPr>
            </w:pPr>
            <w:r w:rsidRPr="008048D2">
              <w:rPr>
                <w:sz w:val="18"/>
                <w:szCs w:val="18"/>
              </w:rPr>
              <w:t>Signal</w:t>
            </w:r>
          </w:p>
        </w:tc>
        <w:tc>
          <w:tcPr>
            <w:tcW w:w="2651" w:type="dxa"/>
          </w:tcPr>
          <w:p w14:paraId="1B0AE515" w14:textId="09C8D651" w:rsidR="003843A5" w:rsidRPr="008048D2" w:rsidRDefault="003843A5" w:rsidP="00CB0B6B">
            <w:pPr>
              <w:jc w:val="center"/>
              <w:rPr>
                <w:sz w:val="18"/>
                <w:szCs w:val="18"/>
              </w:rPr>
            </w:pPr>
            <w:r w:rsidRPr="008048D2">
              <w:rPr>
                <w:sz w:val="18"/>
                <w:szCs w:val="18"/>
              </w:rPr>
              <w:t>Motor</w:t>
            </w:r>
            <w:r w:rsidR="008048D2">
              <w:rPr>
                <w:sz w:val="18"/>
                <w:szCs w:val="18"/>
              </w:rPr>
              <w:t xml:space="preserve"> retning</w:t>
            </w:r>
          </w:p>
        </w:tc>
      </w:tr>
      <w:tr w:rsidR="003843A5" w14:paraId="27E7394B" w14:textId="77777777" w:rsidTr="0050771D">
        <w:trPr>
          <w:trHeight w:val="340"/>
          <w:jc w:val="center"/>
        </w:trPr>
        <w:tc>
          <w:tcPr>
            <w:tcW w:w="1129" w:type="dxa"/>
            <w:vMerge/>
          </w:tcPr>
          <w:p w14:paraId="30E70ACC" w14:textId="6ECDECF9" w:rsidR="003843A5" w:rsidRPr="008048D2" w:rsidRDefault="003843A5" w:rsidP="00CB0B6B">
            <w:pPr>
              <w:jc w:val="center"/>
              <w:rPr>
                <w:sz w:val="18"/>
                <w:szCs w:val="18"/>
              </w:rPr>
            </w:pPr>
          </w:p>
        </w:tc>
        <w:tc>
          <w:tcPr>
            <w:tcW w:w="1276" w:type="dxa"/>
            <w:vMerge/>
          </w:tcPr>
          <w:p w14:paraId="453AD07E" w14:textId="36C409CE" w:rsidR="003843A5" w:rsidRPr="008048D2" w:rsidRDefault="003843A5" w:rsidP="00CB0B6B">
            <w:pPr>
              <w:jc w:val="center"/>
              <w:rPr>
                <w:sz w:val="18"/>
                <w:szCs w:val="18"/>
              </w:rPr>
            </w:pPr>
          </w:p>
        </w:tc>
        <w:tc>
          <w:tcPr>
            <w:tcW w:w="2693" w:type="dxa"/>
          </w:tcPr>
          <w:p w14:paraId="7A8EA23C" w14:textId="66F6E2B8" w:rsidR="003843A5" w:rsidRPr="008048D2" w:rsidRDefault="003843A5" w:rsidP="00CB0B6B">
            <w:pPr>
              <w:jc w:val="center"/>
              <w:rPr>
                <w:sz w:val="18"/>
                <w:szCs w:val="18"/>
              </w:rPr>
            </w:pPr>
            <w:r w:rsidRPr="008048D2">
              <w:rPr>
                <w:sz w:val="18"/>
                <w:szCs w:val="18"/>
              </w:rPr>
              <w:t>D2</w:t>
            </w:r>
          </w:p>
        </w:tc>
        <w:tc>
          <w:tcPr>
            <w:tcW w:w="1276" w:type="dxa"/>
          </w:tcPr>
          <w:p w14:paraId="049CFE97" w14:textId="2CF192D4" w:rsidR="003843A5" w:rsidRPr="008048D2" w:rsidRDefault="003843A5" w:rsidP="00CB0B6B">
            <w:pPr>
              <w:jc w:val="center"/>
              <w:rPr>
                <w:sz w:val="18"/>
                <w:szCs w:val="18"/>
              </w:rPr>
            </w:pPr>
            <w:r w:rsidRPr="008048D2">
              <w:rPr>
                <w:sz w:val="18"/>
                <w:szCs w:val="18"/>
              </w:rPr>
              <w:t>Signal</w:t>
            </w:r>
          </w:p>
        </w:tc>
        <w:tc>
          <w:tcPr>
            <w:tcW w:w="2651" w:type="dxa"/>
          </w:tcPr>
          <w:p w14:paraId="37775772" w14:textId="73B0AB55" w:rsidR="003843A5" w:rsidRPr="008048D2" w:rsidRDefault="003843A5" w:rsidP="00CB0B6B">
            <w:pPr>
              <w:jc w:val="center"/>
              <w:rPr>
                <w:sz w:val="18"/>
                <w:szCs w:val="18"/>
              </w:rPr>
            </w:pPr>
            <w:r w:rsidRPr="008048D2">
              <w:rPr>
                <w:sz w:val="18"/>
                <w:szCs w:val="18"/>
              </w:rPr>
              <w:t>Sensor</w:t>
            </w:r>
          </w:p>
        </w:tc>
      </w:tr>
      <w:tr w:rsidR="003843A5" w14:paraId="7483C080" w14:textId="77777777" w:rsidTr="0050771D">
        <w:trPr>
          <w:trHeight w:val="340"/>
          <w:jc w:val="center"/>
        </w:trPr>
        <w:tc>
          <w:tcPr>
            <w:tcW w:w="1129" w:type="dxa"/>
            <w:vMerge/>
          </w:tcPr>
          <w:p w14:paraId="40C83514" w14:textId="192FC6C0" w:rsidR="003843A5" w:rsidRPr="008048D2" w:rsidRDefault="003843A5" w:rsidP="00CB0B6B">
            <w:pPr>
              <w:jc w:val="center"/>
              <w:rPr>
                <w:sz w:val="18"/>
                <w:szCs w:val="18"/>
              </w:rPr>
            </w:pPr>
          </w:p>
        </w:tc>
        <w:tc>
          <w:tcPr>
            <w:tcW w:w="1276" w:type="dxa"/>
            <w:vMerge/>
          </w:tcPr>
          <w:p w14:paraId="23A79176" w14:textId="148CBE6E" w:rsidR="003843A5" w:rsidRPr="008048D2" w:rsidRDefault="003843A5" w:rsidP="00CB0B6B">
            <w:pPr>
              <w:jc w:val="center"/>
              <w:rPr>
                <w:sz w:val="18"/>
                <w:szCs w:val="18"/>
              </w:rPr>
            </w:pPr>
          </w:p>
        </w:tc>
        <w:tc>
          <w:tcPr>
            <w:tcW w:w="2693" w:type="dxa"/>
          </w:tcPr>
          <w:p w14:paraId="4A2A79DE" w14:textId="04CF8E53" w:rsidR="003843A5" w:rsidRPr="008048D2" w:rsidRDefault="003843A5" w:rsidP="00CB0B6B">
            <w:pPr>
              <w:jc w:val="center"/>
              <w:rPr>
                <w:sz w:val="18"/>
                <w:szCs w:val="18"/>
              </w:rPr>
            </w:pPr>
            <w:r w:rsidRPr="008048D2">
              <w:rPr>
                <w:sz w:val="18"/>
                <w:szCs w:val="18"/>
              </w:rPr>
              <w:t>D3</w:t>
            </w:r>
          </w:p>
        </w:tc>
        <w:tc>
          <w:tcPr>
            <w:tcW w:w="1276" w:type="dxa"/>
          </w:tcPr>
          <w:p w14:paraId="222820E7" w14:textId="599BE981" w:rsidR="003843A5" w:rsidRPr="008048D2" w:rsidRDefault="003843A5" w:rsidP="00CB0B6B">
            <w:pPr>
              <w:jc w:val="center"/>
              <w:rPr>
                <w:sz w:val="18"/>
                <w:szCs w:val="18"/>
              </w:rPr>
            </w:pPr>
            <w:r w:rsidRPr="008048D2">
              <w:rPr>
                <w:sz w:val="18"/>
                <w:szCs w:val="18"/>
              </w:rPr>
              <w:t>Signal</w:t>
            </w:r>
          </w:p>
        </w:tc>
        <w:tc>
          <w:tcPr>
            <w:tcW w:w="2651" w:type="dxa"/>
          </w:tcPr>
          <w:p w14:paraId="5327A62E" w14:textId="3BE9FCB2" w:rsidR="003843A5" w:rsidRPr="008048D2" w:rsidRDefault="003843A5" w:rsidP="00CB0B6B">
            <w:pPr>
              <w:jc w:val="center"/>
              <w:rPr>
                <w:sz w:val="18"/>
                <w:szCs w:val="18"/>
              </w:rPr>
            </w:pPr>
            <w:r w:rsidRPr="008048D2">
              <w:rPr>
                <w:sz w:val="18"/>
                <w:szCs w:val="18"/>
              </w:rPr>
              <w:t>Sensor</w:t>
            </w:r>
          </w:p>
        </w:tc>
      </w:tr>
      <w:tr w:rsidR="003843A5" w14:paraId="27222AE9" w14:textId="77777777" w:rsidTr="0050771D">
        <w:trPr>
          <w:trHeight w:val="340"/>
          <w:jc w:val="center"/>
        </w:trPr>
        <w:tc>
          <w:tcPr>
            <w:tcW w:w="1129" w:type="dxa"/>
            <w:vMerge/>
          </w:tcPr>
          <w:p w14:paraId="5BC001C8" w14:textId="02ADBBB0" w:rsidR="003843A5" w:rsidRPr="008048D2" w:rsidRDefault="003843A5" w:rsidP="00CB0B6B">
            <w:pPr>
              <w:jc w:val="center"/>
              <w:rPr>
                <w:sz w:val="18"/>
                <w:szCs w:val="18"/>
              </w:rPr>
            </w:pPr>
          </w:p>
        </w:tc>
        <w:tc>
          <w:tcPr>
            <w:tcW w:w="1276" w:type="dxa"/>
            <w:vMerge/>
          </w:tcPr>
          <w:p w14:paraId="0ADA1872" w14:textId="524DCBD0" w:rsidR="003843A5" w:rsidRPr="008048D2" w:rsidRDefault="003843A5" w:rsidP="00CB0B6B">
            <w:pPr>
              <w:jc w:val="center"/>
              <w:rPr>
                <w:sz w:val="18"/>
                <w:szCs w:val="18"/>
              </w:rPr>
            </w:pPr>
          </w:p>
        </w:tc>
        <w:tc>
          <w:tcPr>
            <w:tcW w:w="2693" w:type="dxa"/>
          </w:tcPr>
          <w:p w14:paraId="410894D0" w14:textId="006AE6DF" w:rsidR="003843A5" w:rsidRPr="008048D2" w:rsidRDefault="003843A5" w:rsidP="00CB0B6B">
            <w:pPr>
              <w:jc w:val="center"/>
              <w:rPr>
                <w:sz w:val="18"/>
                <w:szCs w:val="18"/>
              </w:rPr>
            </w:pPr>
            <w:r w:rsidRPr="008048D2">
              <w:rPr>
                <w:sz w:val="18"/>
                <w:szCs w:val="18"/>
              </w:rPr>
              <w:t>A2</w:t>
            </w:r>
          </w:p>
        </w:tc>
        <w:tc>
          <w:tcPr>
            <w:tcW w:w="1276" w:type="dxa"/>
          </w:tcPr>
          <w:p w14:paraId="686DDE5A" w14:textId="488202BA" w:rsidR="003843A5" w:rsidRPr="008048D2" w:rsidRDefault="003843A5" w:rsidP="00CB0B6B">
            <w:pPr>
              <w:jc w:val="center"/>
              <w:rPr>
                <w:sz w:val="18"/>
                <w:szCs w:val="18"/>
              </w:rPr>
            </w:pPr>
            <w:r w:rsidRPr="008048D2">
              <w:rPr>
                <w:sz w:val="18"/>
                <w:szCs w:val="18"/>
              </w:rPr>
              <w:t>Signal</w:t>
            </w:r>
          </w:p>
        </w:tc>
        <w:tc>
          <w:tcPr>
            <w:tcW w:w="2651" w:type="dxa"/>
          </w:tcPr>
          <w:p w14:paraId="1C39351D" w14:textId="41E61CD6" w:rsidR="003843A5" w:rsidRPr="008048D2" w:rsidRDefault="003843A5" w:rsidP="00CB0B6B">
            <w:pPr>
              <w:jc w:val="center"/>
              <w:rPr>
                <w:sz w:val="18"/>
                <w:szCs w:val="18"/>
              </w:rPr>
            </w:pPr>
            <w:r w:rsidRPr="008048D2">
              <w:rPr>
                <w:sz w:val="18"/>
                <w:szCs w:val="18"/>
              </w:rPr>
              <w:t>LED</w:t>
            </w:r>
          </w:p>
        </w:tc>
      </w:tr>
      <w:tr w:rsidR="003843A5" w14:paraId="7585DC4C" w14:textId="77777777" w:rsidTr="0050771D">
        <w:trPr>
          <w:trHeight w:val="340"/>
          <w:jc w:val="center"/>
        </w:trPr>
        <w:tc>
          <w:tcPr>
            <w:tcW w:w="1129" w:type="dxa"/>
            <w:vMerge/>
          </w:tcPr>
          <w:p w14:paraId="531D7CE7" w14:textId="49C68FC0" w:rsidR="003843A5" w:rsidRPr="008048D2" w:rsidRDefault="003843A5" w:rsidP="00CB0B6B">
            <w:pPr>
              <w:jc w:val="center"/>
              <w:rPr>
                <w:sz w:val="18"/>
                <w:szCs w:val="18"/>
              </w:rPr>
            </w:pPr>
          </w:p>
        </w:tc>
        <w:tc>
          <w:tcPr>
            <w:tcW w:w="1276" w:type="dxa"/>
            <w:vMerge/>
          </w:tcPr>
          <w:p w14:paraId="37A1BD29" w14:textId="00C839BB" w:rsidR="003843A5" w:rsidRPr="008048D2" w:rsidRDefault="003843A5" w:rsidP="00CB0B6B">
            <w:pPr>
              <w:jc w:val="center"/>
              <w:rPr>
                <w:sz w:val="18"/>
                <w:szCs w:val="18"/>
              </w:rPr>
            </w:pPr>
          </w:p>
        </w:tc>
        <w:tc>
          <w:tcPr>
            <w:tcW w:w="2693" w:type="dxa"/>
          </w:tcPr>
          <w:p w14:paraId="32D3C46B" w14:textId="11690192" w:rsidR="003843A5" w:rsidRPr="008048D2" w:rsidRDefault="003843A5" w:rsidP="00CB0B6B">
            <w:pPr>
              <w:jc w:val="center"/>
              <w:rPr>
                <w:sz w:val="18"/>
                <w:szCs w:val="18"/>
              </w:rPr>
            </w:pPr>
            <w:r w:rsidRPr="008048D2">
              <w:rPr>
                <w:sz w:val="18"/>
                <w:szCs w:val="18"/>
              </w:rPr>
              <w:t>A3</w:t>
            </w:r>
          </w:p>
        </w:tc>
        <w:tc>
          <w:tcPr>
            <w:tcW w:w="1276" w:type="dxa"/>
          </w:tcPr>
          <w:p w14:paraId="2512AA27" w14:textId="551F8DE8" w:rsidR="003843A5" w:rsidRPr="008048D2" w:rsidRDefault="003843A5" w:rsidP="00CB0B6B">
            <w:pPr>
              <w:jc w:val="center"/>
              <w:rPr>
                <w:sz w:val="18"/>
                <w:szCs w:val="18"/>
              </w:rPr>
            </w:pPr>
            <w:r w:rsidRPr="008048D2">
              <w:rPr>
                <w:sz w:val="18"/>
                <w:szCs w:val="18"/>
              </w:rPr>
              <w:t>Signal</w:t>
            </w:r>
          </w:p>
        </w:tc>
        <w:tc>
          <w:tcPr>
            <w:tcW w:w="2651" w:type="dxa"/>
          </w:tcPr>
          <w:p w14:paraId="246A4150" w14:textId="16DB21AC" w:rsidR="003843A5" w:rsidRPr="008048D2" w:rsidRDefault="003843A5" w:rsidP="00CB0B6B">
            <w:pPr>
              <w:jc w:val="center"/>
              <w:rPr>
                <w:sz w:val="18"/>
                <w:szCs w:val="18"/>
              </w:rPr>
            </w:pPr>
            <w:r w:rsidRPr="008048D2">
              <w:rPr>
                <w:sz w:val="18"/>
                <w:szCs w:val="18"/>
              </w:rPr>
              <w:t>LED</w:t>
            </w:r>
          </w:p>
        </w:tc>
      </w:tr>
      <w:tr w:rsidR="003843A5" w14:paraId="12625B82" w14:textId="77777777" w:rsidTr="0050771D">
        <w:trPr>
          <w:trHeight w:val="340"/>
          <w:jc w:val="center"/>
        </w:trPr>
        <w:tc>
          <w:tcPr>
            <w:tcW w:w="1129" w:type="dxa"/>
            <w:vMerge/>
          </w:tcPr>
          <w:p w14:paraId="3B7376E1" w14:textId="58613864" w:rsidR="003843A5" w:rsidRPr="008048D2" w:rsidRDefault="003843A5" w:rsidP="00CB0B6B">
            <w:pPr>
              <w:jc w:val="center"/>
              <w:rPr>
                <w:sz w:val="18"/>
                <w:szCs w:val="18"/>
              </w:rPr>
            </w:pPr>
          </w:p>
        </w:tc>
        <w:tc>
          <w:tcPr>
            <w:tcW w:w="1276" w:type="dxa"/>
            <w:vMerge/>
          </w:tcPr>
          <w:p w14:paraId="454C8D4A" w14:textId="030AEDFD" w:rsidR="003843A5" w:rsidRPr="008048D2" w:rsidRDefault="003843A5" w:rsidP="00CB0B6B">
            <w:pPr>
              <w:jc w:val="center"/>
              <w:rPr>
                <w:sz w:val="18"/>
                <w:szCs w:val="18"/>
              </w:rPr>
            </w:pPr>
          </w:p>
        </w:tc>
        <w:tc>
          <w:tcPr>
            <w:tcW w:w="2693" w:type="dxa"/>
          </w:tcPr>
          <w:p w14:paraId="7419E5F4" w14:textId="0EF906A6" w:rsidR="003843A5" w:rsidRPr="008048D2" w:rsidRDefault="003843A5" w:rsidP="00CB0B6B">
            <w:pPr>
              <w:jc w:val="center"/>
              <w:rPr>
                <w:sz w:val="18"/>
                <w:szCs w:val="18"/>
              </w:rPr>
            </w:pPr>
            <w:r w:rsidRPr="008048D2">
              <w:rPr>
                <w:sz w:val="18"/>
                <w:szCs w:val="18"/>
              </w:rPr>
              <w:t>A1</w:t>
            </w:r>
          </w:p>
        </w:tc>
        <w:tc>
          <w:tcPr>
            <w:tcW w:w="1276" w:type="dxa"/>
          </w:tcPr>
          <w:p w14:paraId="7A2F4A91" w14:textId="38AEB6C9" w:rsidR="003843A5" w:rsidRPr="008048D2" w:rsidRDefault="003843A5" w:rsidP="00CB0B6B">
            <w:pPr>
              <w:jc w:val="center"/>
              <w:rPr>
                <w:sz w:val="18"/>
                <w:szCs w:val="18"/>
              </w:rPr>
            </w:pPr>
            <w:r w:rsidRPr="008048D2">
              <w:rPr>
                <w:sz w:val="18"/>
                <w:szCs w:val="18"/>
              </w:rPr>
              <w:t>Signal</w:t>
            </w:r>
          </w:p>
        </w:tc>
        <w:tc>
          <w:tcPr>
            <w:tcW w:w="2651" w:type="dxa"/>
          </w:tcPr>
          <w:p w14:paraId="772E0A34" w14:textId="1BD85D5F" w:rsidR="003843A5" w:rsidRPr="008048D2" w:rsidRDefault="00265242" w:rsidP="00CB0B6B">
            <w:pPr>
              <w:jc w:val="center"/>
              <w:rPr>
                <w:sz w:val="18"/>
                <w:szCs w:val="18"/>
              </w:rPr>
            </w:pPr>
            <w:r w:rsidRPr="008048D2">
              <w:rPr>
                <w:sz w:val="18"/>
                <w:szCs w:val="18"/>
              </w:rPr>
              <w:t>Seriel kommunikation</w:t>
            </w:r>
          </w:p>
        </w:tc>
      </w:tr>
      <w:tr w:rsidR="003843A5" w14:paraId="7E289C8C" w14:textId="77777777" w:rsidTr="0050771D">
        <w:trPr>
          <w:trHeight w:val="340"/>
          <w:jc w:val="center"/>
        </w:trPr>
        <w:tc>
          <w:tcPr>
            <w:tcW w:w="1129" w:type="dxa"/>
            <w:vMerge/>
          </w:tcPr>
          <w:p w14:paraId="7B9B64F4" w14:textId="77777777" w:rsidR="003843A5" w:rsidRPr="008048D2" w:rsidRDefault="003843A5" w:rsidP="00CB0B6B">
            <w:pPr>
              <w:jc w:val="center"/>
              <w:rPr>
                <w:sz w:val="18"/>
                <w:szCs w:val="18"/>
              </w:rPr>
            </w:pPr>
          </w:p>
        </w:tc>
        <w:tc>
          <w:tcPr>
            <w:tcW w:w="1276" w:type="dxa"/>
            <w:vMerge/>
          </w:tcPr>
          <w:p w14:paraId="137CEA64" w14:textId="77777777" w:rsidR="003843A5" w:rsidRPr="008048D2" w:rsidRDefault="003843A5" w:rsidP="00CB0B6B">
            <w:pPr>
              <w:jc w:val="center"/>
              <w:rPr>
                <w:sz w:val="18"/>
                <w:szCs w:val="18"/>
              </w:rPr>
            </w:pPr>
          </w:p>
        </w:tc>
        <w:tc>
          <w:tcPr>
            <w:tcW w:w="2693" w:type="dxa"/>
          </w:tcPr>
          <w:p w14:paraId="3A38BAA5" w14:textId="7DBA79A5" w:rsidR="003843A5" w:rsidRPr="008048D2" w:rsidRDefault="00216ADD" w:rsidP="00CB0B6B">
            <w:pPr>
              <w:jc w:val="center"/>
              <w:rPr>
                <w:sz w:val="18"/>
                <w:szCs w:val="18"/>
              </w:rPr>
            </w:pPr>
            <w:r w:rsidRPr="008048D2">
              <w:rPr>
                <w:sz w:val="18"/>
                <w:szCs w:val="18"/>
              </w:rPr>
              <w:t>T</w:t>
            </w:r>
            <w:r w:rsidR="003843A5" w:rsidRPr="008048D2">
              <w:rPr>
                <w:sz w:val="18"/>
                <w:szCs w:val="18"/>
              </w:rPr>
              <w:t>X</w:t>
            </w:r>
          </w:p>
        </w:tc>
        <w:tc>
          <w:tcPr>
            <w:tcW w:w="1276" w:type="dxa"/>
          </w:tcPr>
          <w:p w14:paraId="2D5D2E40" w14:textId="55A5E6AF" w:rsidR="003843A5" w:rsidRPr="008048D2" w:rsidRDefault="003843A5" w:rsidP="00CB0B6B">
            <w:pPr>
              <w:jc w:val="center"/>
              <w:rPr>
                <w:sz w:val="18"/>
                <w:szCs w:val="18"/>
              </w:rPr>
            </w:pPr>
            <w:r w:rsidRPr="008048D2">
              <w:rPr>
                <w:sz w:val="18"/>
                <w:szCs w:val="18"/>
              </w:rPr>
              <w:t>Signal</w:t>
            </w:r>
          </w:p>
        </w:tc>
        <w:tc>
          <w:tcPr>
            <w:tcW w:w="2651" w:type="dxa"/>
          </w:tcPr>
          <w:p w14:paraId="6AC40CB6" w14:textId="3C66B551" w:rsidR="003843A5" w:rsidRPr="008048D2" w:rsidRDefault="00216ADD" w:rsidP="00CB0B6B">
            <w:pPr>
              <w:jc w:val="center"/>
              <w:rPr>
                <w:sz w:val="18"/>
                <w:szCs w:val="18"/>
              </w:rPr>
            </w:pPr>
            <w:r w:rsidRPr="008048D2">
              <w:rPr>
                <w:sz w:val="18"/>
                <w:szCs w:val="18"/>
              </w:rPr>
              <w:t>Sender fra UART</w:t>
            </w:r>
          </w:p>
        </w:tc>
      </w:tr>
      <w:tr w:rsidR="3CBE1251" w14:paraId="59906A7D" w14:textId="77777777" w:rsidTr="0050771D">
        <w:trPr>
          <w:trHeight w:val="340"/>
          <w:jc w:val="center"/>
        </w:trPr>
        <w:tc>
          <w:tcPr>
            <w:tcW w:w="1129" w:type="dxa"/>
            <w:vMerge w:val="restart"/>
          </w:tcPr>
          <w:p w14:paraId="4A384B95" w14:textId="09F86C87" w:rsidR="3CBE1251" w:rsidRPr="008048D2" w:rsidRDefault="3CBE1251" w:rsidP="00CB0B6B">
            <w:pPr>
              <w:jc w:val="center"/>
              <w:rPr>
                <w:sz w:val="18"/>
                <w:szCs w:val="18"/>
              </w:rPr>
            </w:pPr>
            <w:r w:rsidRPr="008048D2">
              <w:rPr>
                <w:sz w:val="18"/>
                <w:szCs w:val="18"/>
              </w:rPr>
              <w:t>Power</w:t>
            </w:r>
          </w:p>
        </w:tc>
        <w:tc>
          <w:tcPr>
            <w:tcW w:w="1276" w:type="dxa"/>
            <w:vMerge w:val="restart"/>
          </w:tcPr>
          <w:p w14:paraId="641E11A5" w14:textId="43715E08" w:rsidR="3CBE1251" w:rsidRPr="008048D2" w:rsidRDefault="3CBE1251" w:rsidP="00CB0B6B">
            <w:pPr>
              <w:jc w:val="center"/>
              <w:rPr>
                <w:sz w:val="18"/>
                <w:szCs w:val="18"/>
              </w:rPr>
            </w:pPr>
            <w:r w:rsidRPr="008048D2">
              <w:rPr>
                <w:sz w:val="18"/>
                <w:szCs w:val="18"/>
              </w:rPr>
              <w:t xml:space="preserve">Forsyner Arduino Mega2560, </w:t>
            </w:r>
            <w:r w:rsidR="00C84D14" w:rsidRPr="008048D2">
              <w:rPr>
                <w:sz w:val="18"/>
                <w:szCs w:val="18"/>
              </w:rPr>
              <w:t>s</w:t>
            </w:r>
            <w:r w:rsidRPr="008048D2">
              <w:rPr>
                <w:sz w:val="18"/>
                <w:szCs w:val="18"/>
              </w:rPr>
              <w:t xml:space="preserve">ensorer, </w:t>
            </w:r>
            <w:r w:rsidR="00C84D14" w:rsidRPr="008048D2">
              <w:rPr>
                <w:sz w:val="18"/>
                <w:szCs w:val="18"/>
              </w:rPr>
              <w:t>l</w:t>
            </w:r>
            <w:r w:rsidRPr="008048D2">
              <w:rPr>
                <w:sz w:val="18"/>
                <w:szCs w:val="18"/>
              </w:rPr>
              <w:t>ys, motor og lyd</w:t>
            </w:r>
          </w:p>
        </w:tc>
        <w:tc>
          <w:tcPr>
            <w:tcW w:w="2693" w:type="dxa"/>
          </w:tcPr>
          <w:p w14:paraId="5F132169" w14:textId="6DB7EC8D" w:rsidR="3CBE1251" w:rsidRPr="008048D2" w:rsidRDefault="00D93F05" w:rsidP="00CB0B6B">
            <w:pPr>
              <w:jc w:val="center"/>
              <w:rPr>
                <w:sz w:val="18"/>
                <w:szCs w:val="18"/>
              </w:rPr>
            </w:pPr>
            <w:r w:rsidRPr="008048D2">
              <w:rPr>
                <w:sz w:val="18"/>
                <w:szCs w:val="18"/>
              </w:rPr>
              <w:t>P</w:t>
            </w:r>
            <w:r w:rsidR="000E7640" w:rsidRPr="008048D2">
              <w:rPr>
                <w:sz w:val="18"/>
                <w:szCs w:val="18"/>
              </w:rPr>
              <w:t>1</w:t>
            </w:r>
          </w:p>
        </w:tc>
        <w:tc>
          <w:tcPr>
            <w:tcW w:w="1276" w:type="dxa"/>
          </w:tcPr>
          <w:p w14:paraId="4D262E4F" w14:textId="06DE16A8" w:rsidR="3CBE1251" w:rsidRPr="008048D2" w:rsidRDefault="3CBE1251" w:rsidP="00CB0B6B">
            <w:pPr>
              <w:jc w:val="center"/>
              <w:rPr>
                <w:sz w:val="18"/>
                <w:szCs w:val="18"/>
              </w:rPr>
            </w:pPr>
            <w:r w:rsidRPr="008048D2">
              <w:rPr>
                <w:sz w:val="18"/>
                <w:szCs w:val="18"/>
              </w:rPr>
              <w:t>9</w:t>
            </w:r>
            <w:r w:rsidR="00A7743C" w:rsidRPr="008048D2">
              <w:rPr>
                <w:sz w:val="18"/>
                <w:szCs w:val="18"/>
              </w:rPr>
              <w:t>,6</w:t>
            </w:r>
            <w:r w:rsidRPr="008048D2">
              <w:rPr>
                <w:sz w:val="18"/>
                <w:szCs w:val="18"/>
              </w:rPr>
              <w:t>V</w:t>
            </w:r>
          </w:p>
        </w:tc>
        <w:tc>
          <w:tcPr>
            <w:tcW w:w="2651" w:type="dxa"/>
          </w:tcPr>
          <w:p w14:paraId="668DBB0E" w14:textId="596A911F" w:rsidR="3CBE1251" w:rsidRPr="008048D2" w:rsidRDefault="3CBE1251" w:rsidP="00CB0B6B">
            <w:pPr>
              <w:jc w:val="center"/>
              <w:rPr>
                <w:sz w:val="18"/>
                <w:szCs w:val="18"/>
              </w:rPr>
            </w:pPr>
            <w:r w:rsidRPr="008048D2">
              <w:rPr>
                <w:sz w:val="18"/>
                <w:szCs w:val="18"/>
              </w:rPr>
              <w:t>Strømforsyning</w:t>
            </w:r>
          </w:p>
        </w:tc>
      </w:tr>
      <w:tr w:rsidR="3CBE1251" w14:paraId="32BA67F3" w14:textId="77777777" w:rsidTr="0050771D">
        <w:trPr>
          <w:trHeight w:val="340"/>
          <w:jc w:val="center"/>
        </w:trPr>
        <w:tc>
          <w:tcPr>
            <w:tcW w:w="1129" w:type="dxa"/>
            <w:vMerge/>
          </w:tcPr>
          <w:p w14:paraId="060C8861" w14:textId="63FEC1B2" w:rsidR="3CBE1251" w:rsidRPr="008048D2" w:rsidRDefault="3CBE1251" w:rsidP="00CB0B6B">
            <w:pPr>
              <w:jc w:val="center"/>
              <w:rPr>
                <w:sz w:val="18"/>
                <w:szCs w:val="18"/>
              </w:rPr>
            </w:pPr>
          </w:p>
        </w:tc>
        <w:tc>
          <w:tcPr>
            <w:tcW w:w="1276" w:type="dxa"/>
            <w:vMerge/>
          </w:tcPr>
          <w:p w14:paraId="572024BC" w14:textId="3FB75853" w:rsidR="3CBE1251" w:rsidRPr="008048D2" w:rsidRDefault="3CBE1251" w:rsidP="00CB0B6B">
            <w:pPr>
              <w:jc w:val="center"/>
              <w:rPr>
                <w:sz w:val="18"/>
                <w:szCs w:val="18"/>
              </w:rPr>
            </w:pPr>
          </w:p>
        </w:tc>
        <w:tc>
          <w:tcPr>
            <w:tcW w:w="2693" w:type="dxa"/>
          </w:tcPr>
          <w:p w14:paraId="35586E25" w14:textId="07A64C06" w:rsidR="3CBE1251" w:rsidRPr="008048D2" w:rsidRDefault="00D93F05" w:rsidP="00CB0B6B">
            <w:pPr>
              <w:jc w:val="center"/>
              <w:rPr>
                <w:sz w:val="18"/>
                <w:szCs w:val="18"/>
              </w:rPr>
            </w:pPr>
            <w:r w:rsidRPr="008048D2">
              <w:rPr>
                <w:sz w:val="18"/>
                <w:szCs w:val="18"/>
              </w:rPr>
              <w:t>P</w:t>
            </w:r>
            <w:r w:rsidR="000E7640" w:rsidRPr="008048D2">
              <w:rPr>
                <w:sz w:val="18"/>
                <w:szCs w:val="18"/>
              </w:rPr>
              <w:t>2</w:t>
            </w:r>
          </w:p>
        </w:tc>
        <w:tc>
          <w:tcPr>
            <w:tcW w:w="1276" w:type="dxa"/>
          </w:tcPr>
          <w:p w14:paraId="1CA1BB7E" w14:textId="6A99C6AE" w:rsidR="3CBE1251" w:rsidRPr="008048D2" w:rsidRDefault="3CBE1251" w:rsidP="00CB0B6B">
            <w:pPr>
              <w:jc w:val="center"/>
              <w:rPr>
                <w:sz w:val="18"/>
                <w:szCs w:val="18"/>
              </w:rPr>
            </w:pPr>
            <w:r w:rsidRPr="008048D2">
              <w:rPr>
                <w:sz w:val="18"/>
                <w:szCs w:val="18"/>
              </w:rPr>
              <w:t>7,</w:t>
            </w:r>
            <w:r w:rsidR="00CD23DE" w:rsidRPr="008048D2">
              <w:rPr>
                <w:sz w:val="18"/>
                <w:szCs w:val="18"/>
              </w:rPr>
              <w:t>2</w:t>
            </w:r>
            <w:r w:rsidRPr="008048D2">
              <w:rPr>
                <w:sz w:val="18"/>
                <w:szCs w:val="18"/>
              </w:rPr>
              <w:t>V</w:t>
            </w:r>
          </w:p>
        </w:tc>
        <w:tc>
          <w:tcPr>
            <w:tcW w:w="2651" w:type="dxa"/>
          </w:tcPr>
          <w:p w14:paraId="675F4752" w14:textId="37C101E5" w:rsidR="3CBE1251" w:rsidRPr="008048D2" w:rsidRDefault="3CBE1251" w:rsidP="00CB0B6B">
            <w:pPr>
              <w:jc w:val="center"/>
              <w:rPr>
                <w:sz w:val="18"/>
                <w:szCs w:val="18"/>
              </w:rPr>
            </w:pPr>
            <w:r w:rsidRPr="008048D2">
              <w:rPr>
                <w:sz w:val="18"/>
                <w:szCs w:val="18"/>
              </w:rPr>
              <w:t>Strømforsyning</w:t>
            </w:r>
          </w:p>
        </w:tc>
      </w:tr>
      <w:tr w:rsidR="3CBE1251" w14:paraId="3526DCBC" w14:textId="77777777" w:rsidTr="0050771D">
        <w:trPr>
          <w:trHeight w:val="340"/>
          <w:jc w:val="center"/>
        </w:trPr>
        <w:tc>
          <w:tcPr>
            <w:tcW w:w="1129" w:type="dxa"/>
            <w:vMerge/>
          </w:tcPr>
          <w:p w14:paraId="7B948DE5" w14:textId="4DD3ECF3" w:rsidR="3CBE1251" w:rsidRPr="008048D2" w:rsidRDefault="3CBE1251" w:rsidP="00CB0B6B">
            <w:pPr>
              <w:jc w:val="center"/>
              <w:rPr>
                <w:sz w:val="18"/>
                <w:szCs w:val="18"/>
              </w:rPr>
            </w:pPr>
          </w:p>
        </w:tc>
        <w:tc>
          <w:tcPr>
            <w:tcW w:w="1276" w:type="dxa"/>
            <w:vMerge/>
          </w:tcPr>
          <w:p w14:paraId="32DBD760" w14:textId="255ED8B1" w:rsidR="3CBE1251" w:rsidRPr="008048D2" w:rsidRDefault="3CBE1251" w:rsidP="00CB0B6B">
            <w:pPr>
              <w:jc w:val="center"/>
              <w:rPr>
                <w:sz w:val="18"/>
                <w:szCs w:val="18"/>
              </w:rPr>
            </w:pPr>
          </w:p>
        </w:tc>
        <w:tc>
          <w:tcPr>
            <w:tcW w:w="2693" w:type="dxa"/>
          </w:tcPr>
          <w:p w14:paraId="68BBDE4E" w14:textId="7063153A" w:rsidR="3CBE1251" w:rsidRPr="008048D2" w:rsidRDefault="00D93F05" w:rsidP="000E7640">
            <w:pPr>
              <w:ind w:left="1304" w:hanging="1304"/>
              <w:jc w:val="center"/>
              <w:rPr>
                <w:sz w:val="18"/>
                <w:szCs w:val="18"/>
              </w:rPr>
            </w:pPr>
            <w:r w:rsidRPr="008048D2">
              <w:rPr>
                <w:sz w:val="18"/>
                <w:szCs w:val="18"/>
              </w:rPr>
              <w:t>P</w:t>
            </w:r>
            <w:r w:rsidR="000E7640" w:rsidRPr="008048D2">
              <w:rPr>
                <w:sz w:val="18"/>
                <w:szCs w:val="18"/>
              </w:rPr>
              <w:t>3</w:t>
            </w:r>
          </w:p>
        </w:tc>
        <w:tc>
          <w:tcPr>
            <w:tcW w:w="1276" w:type="dxa"/>
          </w:tcPr>
          <w:p w14:paraId="26DD7F58" w14:textId="48E86157" w:rsidR="3CBE1251" w:rsidRPr="008048D2" w:rsidRDefault="3CBE1251" w:rsidP="00CB0B6B">
            <w:pPr>
              <w:jc w:val="center"/>
              <w:rPr>
                <w:sz w:val="18"/>
                <w:szCs w:val="18"/>
              </w:rPr>
            </w:pPr>
            <w:r w:rsidRPr="008048D2">
              <w:rPr>
                <w:sz w:val="18"/>
                <w:szCs w:val="18"/>
              </w:rPr>
              <w:t>5V</w:t>
            </w:r>
          </w:p>
        </w:tc>
        <w:tc>
          <w:tcPr>
            <w:tcW w:w="2651" w:type="dxa"/>
          </w:tcPr>
          <w:p w14:paraId="1138A532" w14:textId="7C2035FD" w:rsidR="3CBE1251" w:rsidRPr="008048D2" w:rsidRDefault="3CBE1251" w:rsidP="00CB0B6B">
            <w:pPr>
              <w:jc w:val="center"/>
              <w:rPr>
                <w:sz w:val="18"/>
                <w:szCs w:val="18"/>
              </w:rPr>
            </w:pPr>
            <w:r w:rsidRPr="008048D2">
              <w:rPr>
                <w:sz w:val="18"/>
                <w:szCs w:val="18"/>
              </w:rPr>
              <w:t>Strømforsyning</w:t>
            </w:r>
          </w:p>
        </w:tc>
      </w:tr>
      <w:tr w:rsidR="3CBE1251" w14:paraId="1CAF9737" w14:textId="77777777" w:rsidTr="0050771D">
        <w:trPr>
          <w:trHeight w:val="340"/>
          <w:jc w:val="center"/>
        </w:trPr>
        <w:tc>
          <w:tcPr>
            <w:tcW w:w="1129" w:type="dxa"/>
            <w:vMerge/>
          </w:tcPr>
          <w:p w14:paraId="70064BDD" w14:textId="78493487" w:rsidR="3CBE1251" w:rsidRPr="008048D2" w:rsidRDefault="3CBE1251" w:rsidP="00CB0B6B">
            <w:pPr>
              <w:jc w:val="center"/>
              <w:rPr>
                <w:sz w:val="18"/>
                <w:szCs w:val="18"/>
              </w:rPr>
            </w:pPr>
          </w:p>
        </w:tc>
        <w:tc>
          <w:tcPr>
            <w:tcW w:w="1276" w:type="dxa"/>
            <w:vMerge/>
          </w:tcPr>
          <w:p w14:paraId="3765F635" w14:textId="4A55C251" w:rsidR="3CBE1251" w:rsidRPr="008048D2" w:rsidRDefault="3CBE1251" w:rsidP="00CB0B6B">
            <w:pPr>
              <w:jc w:val="center"/>
              <w:rPr>
                <w:sz w:val="18"/>
                <w:szCs w:val="18"/>
              </w:rPr>
            </w:pPr>
          </w:p>
        </w:tc>
        <w:tc>
          <w:tcPr>
            <w:tcW w:w="2693" w:type="dxa"/>
          </w:tcPr>
          <w:p w14:paraId="4BF108D6" w14:textId="3571E875" w:rsidR="3CBE1251" w:rsidRPr="008048D2" w:rsidRDefault="00D93F05" w:rsidP="00CB0B6B">
            <w:pPr>
              <w:jc w:val="center"/>
              <w:rPr>
                <w:sz w:val="18"/>
                <w:szCs w:val="18"/>
              </w:rPr>
            </w:pPr>
            <w:r w:rsidRPr="008048D2">
              <w:rPr>
                <w:sz w:val="18"/>
                <w:szCs w:val="18"/>
              </w:rPr>
              <w:t>P</w:t>
            </w:r>
            <w:r w:rsidR="000E7640" w:rsidRPr="008048D2">
              <w:rPr>
                <w:sz w:val="18"/>
                <w:szCs w:val="18"/>
              </w:rPr>
              <w:t>4</w:t>
            </w:r>
          </w:p>
        </w:tc>
        <w:tc>
          <w:tcPr>
            <w:tcW w:w="1276" w:type="dxa"/>
          </w:tcPr>
          <w:p w14:paraId="365D956B" w14:textId="155E7551" w:rsidR="3CBE1251" w:rsidRPr="008048D2" w:rsidRDefault="00784197" w:rsidP="00CB0B6B">
            <w:pPr>
              <w:jc w:val="center"/>
              <w:rPr>
                <w:sz w:val="18"/>
                <w:szCs w:val="18"/>
              </w:rPr>
            </w:pPr>
            <w:r w:rsidRPr="008048D2">
              <w:rPr>
                <w:sz w:val="18"/>
                <w:szCs w:val="18"/>
              </w:rPr>
              <w:t>GND</w:t>
            </w:r>
          </w:p>
        </w:tc>
        <w:tc>
          <w:tcPr>
            <w:tcW w:w="2651" w:type="dxa"/>
          </w:tcPr>
          <w:p w14:paraId="1EC95B9C" w14:textId="38D0EA6D" w:rsidR="3CBE1251" w:rsidRPr="008048D2" w:rsidRDefault="3CBE1251" w:rsidP="00CB0B6B">
            <w:pPr>
              <w:jc w:val="center"/>
              <w:rPr>
                <w:sz w:val="18"/>
                <w:szCs w:val="18"/>
              </w:rPr>
            </w:pPr>
            <w:r w:rsidRPr="008048D2">
              <w:rPr>
                <w:sz w:val="18"/>
                <w:szCs w:val="18"/>
              </w:rPr>
              <w:t>Reference (Ground)</w:t>
            </w:r>
          </w:p>
        </w:tc>
      </w:tr>
      <w:tr w:rsidR="3CBE1251" w14:paraId="497F74C2" w14:textId="77777777" w:rsidTr="0050771D">
        <w:trPr>
          <w:trHeight w:val="340"/>
          <w:jc w:val="center"/>
        </w:trPr>
        <w:tc>
          <w:tcPr>
            <w:tcW w:w="1129" w:type="dxa"/>
            <w:vMerge w:val="restart"/>
          </w:tcPr>
          <w:p w14:paraId="7ABB0484" w14:textId="5B4B2CE9" w:rsidR="3CBE1251" w:rsidRPr="008048D2" w:rsidRDefault="3CBE1251" w:rsidP="00CB0B6B">
            <w:pPr>
              <w:jc w:val="center"/>
              <w:rPr>
                <w:sz w:val="18"/>
                <w:szCs w:val="18"/>
              </w:rPr>
            </w:pPr>
            <w:r w:rsidRPr="008048D2">
              <w:rPr>
                <w:sz w:val="18"/>
                <w:szCs w:val="18"/>
              </w:rPr>
              <w:t>Lys</w:t>
            </w:r>
          </w:p>
        </w:tc>
        <w:tc>
          <w:tcPr>
            <w:tcW w:w="1276" w:type="dxa"/>
            <w:vMerge w:val="restart"/>
          </w:tcPr>
          <w:p w14:paraId="728ACFB6" w14:textId="33FD767C" w:rsidR="3CBE1251" w:rsidRPr="008048D2" w:rsidRDefault="3CBE1251" w:rsidP="00CB0B6B">
            <w:pPr>
              <w:jc w:val="center"/>
              <w:rPr>
                <w:sz w:val="18"/>
                <w:szCs w:val="18"/>
              </w:rPr>
            </w:pPr>
            <w:r w:rsidRPr="008048D2">
              <w:rPr>
                <w:sz w:val="18"/>
                <w:szCs w:val="18"/>
              </w:rPr>
              <w:t xml:space="preserve">Afgiver </w:t>
            </w:r>
            <w:r w:rsidR="569DBA65" w:rsidRPr="008048D2">
              <w:rPr>
                <w:sz w:val="18"/>
                <w:szCs w:val="18"/>
              </w:rPr>
              <w:t>lys</w:t>
            </w:r>
          </w:p>
        </w:tc>
        <w:tc>
          <w:tcPr>
            <w:tcW w:w="2693" w:type="dxa"/>
          </w:tcPr>
          <w:p w14:paraId="1E395567" w14:textId="5968B191" w:rsidR="3CBE1251" w:rsidRPr="008048D2" w:rsidRDefault="00D93F05" w:rsidP="00CB0B6B">
            <w:pPr>
              <w:jc w:val="center"/>
              <w:rPr>
                <w:sz w:val="18"/>
                <w:szCs w:val="18"/>
              </w:rPr>
            </w:pPr>
            <w:r w:rsidRPr="008048D2">
              <w:rPr>
                <w:sz w:val="18"/>
                <w:szCs w:val="18"/>
              </w:rPr>
              <w:t>P</w:t>
            </w:r>
            <w:r w:rsidR="000E7640" w:rsidRPr="008048D2">
              <w:rPr>
                <w:sz w:val="18"/>
                <w:szCs w:val="18"/>
              </w:rPr>
              <w:t>1</w:t>
            </w:r>
          </w:p>
        </w:tc>
        <w:tc>
          <w:tcPr>
            <w:tcW w:w="1276" w:type="dxa"/>
          </w:tcPr>
          <w:p w14:paraId="544451F2" w14:textId="54C6B69A" w:rsidR="3CBE1251" w:rsidRPr="008048D2" w:rsidRDefault="3CBE1251" w:rsidP="00CB0B6B">
            <w:pPr>
              <w:jc w:val="center"/>
              <w:rPr>
                <w:sz w:val="18"/>
                <w:szCs w:val="18"/>
              </w:rPr>
            </w:pPr>
            <w:r w:rsidRPr="008048D2">
              <w:rPr>
                <w:sz w:val="18"/>
                <w:szCs w:val="18"/>
              </w:rPr>
              <w:t>5V</w:t>
            </w:r>
          </w:p>
        </w:tc>
        <w:tc>
          <w:tcPr>
            <w:tcW w:w="2651" w:type="dxa"/>
          </w:tcPr>
          <w:p w14:paraId="73FC71A4" w14:textId="17DF23E9" w:rsidR="3CBE1251" w:rsidRPr="008048D2" w:rsidRDefault="3CBE1251" w:rsidP="00CB0B6B">
            <w:pPr>
              <w:jc w:val="center"/>
              <w:rPr>
                <w:sz w:val="18"/>
                <w:szCs w:val="18"/>
              </w:rPr>
            </w:pPr>
            <w:r w:rsidRPr="008048D2">
              <w:rPr>
                <w:sz w:val="18"/>
                <w:szCs w:val="18"/>
              </w:rPr>
              <w:t>St</w:t>
            </w:r>
            <w:r w:rsidR="00CD0D93" w:rsidRPr="008048D2">
              <w:rPr>
                <w:sz w:val="18"/>
                <w:szCs w:val="18"/>
              </w:rPr>
              <w:t>r</w:t>
            </w:r>
            <w:r w:rsidRPr="008048D2">
              <w:rPr>
                <w:sz w:val="18"/>
                <w:szCs w:val="18"/>
              </w:rPr>
              <w:t>ømforsyning</w:t>
            </w:r>
          </w:p>
        </w:tc>
      </w:tr>
      <w:tr w:rsidR="3CBE1251" w14:paraId="30CA40CA" w14:textId="77777777" w:rsidTr="0050771D">
        <w:trPr>
          <w:trHeight w:val="340"/>
          <w:jc w:val="center"/>
        </w:trPr>
        <w:tc>
          <w:tcPr>
            <w:tcW w:w="1129" w:type="dxa"/>
            <w:vMerge/>
          </w:tcPr>
          <w:p w14:paraId="311C407D" w14:textId="11FBBF79" w:rsidR="3CBE1251" w:rsidRPr="008048D2" w:rsidRDefault="3CBE1251" w:rsidP="00CB0B6B">
            <w:pPr>
              <w:jc w:val="center"/>
              <w:rPr>
                <w:sz w:val="18"/>
                <w:szCs w:val="18"/>
              </w:rPr>
            </w:pPr>
          </w:p>
        </w:tc>
        <w:tc>
          <w:tcPr>
            <w:tcW w:w="1276" w:type="dxa"/>
            <w:vMerge/>
          </w:tcPr>
          <w:p w14:paraId="6CDA7469" w14:textId="5FA3F4F6" w:rsidR="3CBE1251" w:rsidRPr="008048D2" w:rsidRDefault="3CBE1251" w:rsidP="00CB0B6B">
            <w:pPr>
              <w:jc w:val="center"/>
              <w:rPr>
                <w:sz w:val="18"/>
                <w:szCs w:val="18"/>
              </w:rPr>
            </w:pPr>
          </w:p>
        </w:tc>
        <w:tc>
          <w:tcPr>
            <w:tcW w:w="2693" w:type="dxa"/>
          </w:tcPr>
          <w:p w14:paraId="2EB32674" w14:textId="67C995D5" w:rsidR="3CBE1251" w:rsidRPr="008048D2" w:rsidRDefault="00D93F05" w:rsidP="00CB0B6B">
            <w:pPr>
              <w:jc w:val="center"/>
              <w:rPr>
                <w:sz w:val="18"/>
                <w:szCs w:val="18"/>
              </w:rPr>
            </w:pPr>
            <w:r w:rsidRPr="008048D2">
              <w:rPr>
                <w:sz w:val="18"/>
                <w:szCs w:val="18"/>
              </w:rPr>
              <w:t>P2</w:t>
            </w:r>
          </w:p>
        </w:tc>
        <w:tc>
          <w:tcPr>
            <w:tcW w:w="1276" w:type="dxa"/>
          </w:tcPr>
          <w:p w14:paraId="41E7E829" w14:textId="59C8E6EB" w:rsidR="3CBE1251" w:rsidRPr="008048D2" w:rsidRDefault="3CBE1251" w:rsidP="00CB0B6B">
            <w:pPr>
              <w:jc w:val="center"/>
              <w:rPr>
                <w:sz w:val="18"/>
                <w:szCs w:val="18"/>
              </w:rPr>
            </w:pPr>
            <w:r w:rsidRPr="008048D2">
              <w:rPr>
                <w:sz w:val="18"/>
                <w:szCs w:val="18"/>
              </w:rPr>
              <w:t>GND</w:t>
            </w:r>
          </w:p>
        </w:tc>
        <w:tc>
          <w:tcPr>
            <w:tcW w:w="2651" w:type="dxa"/>
          </w:tcPr>
          <w:p w14:paraId="528D4A5C" w14:textId="2925BF8D" w:rsidR="3CBE1251" w:rsidRPr="008048D2" w:rsidRDefault="3CBE1251" w:rsidP="00CB0B6B">
            <w:pPr>
              <w:jc w:val="center"/>
              <w:rPr>
                <w:sz w:val="18"/>
                <w:szCs w:val="18"/>
              </w:rPr>
            </w:pPr>
            <w:r w:rsidRPr="008048D2">
              <w:rPr>
                <w:sz w:val="18"/>
                <w:szCs w:val="18"/>
              </w:rPr>
              <w:t>Reference (Ground)</w:t>
            </w:r>
          </w:p>
        </w:tc>
      </w:tr>
      <w:tr w:rsidR="3CBE1251" w14:paraId="119F35D1" w14:textId="77777777" w:rsidTr="0050771D">
        <w:trPr>
          <w:trHeight w:val="340"/>
          <w:jc w:val="center"/>
        </w:trPr>
        <w:tc>
          <w:tcPr>
            <w:tcW w:w="1129" w:type="dxa"/>
            <w:vMerge/>
          </w:tcPr>
          <w:p w14:paraId="0454EF68" w14:textId="5968C5CE" w:rsidR="3CBE1251" w:rsidRPr="008048D2" w:rsidRDefault="3CBE1251" w:rsidP="00CB0B6B">
            <w:pPr>
              <w:jc w:val="center"/>
              <w:rPr>
                <w:sz w:val="18"/>
                <w:szCs w:val="18"/>
              </w:rPr>
            </w:pPr>
          </w:p>
        </w:tc>
        <w:tc>
          <w:tcPr>
            <w:tcW w:w="1276" w:type="dxa"/>
            <w:vMerge/>
          </w:tcPr>
          <w:p w14:paraId="3FD655DE" w14:textId="7B3D2B9A" w:rsidR="3CBE1251" w:rsidRPr="008048D2" w:rsidRDefault="3CBE1251" w:rsidP="00CB0B6B">
            <w:pPr>
              <w:jc w:val="center"/>
              <w:rPr>
                <w:sz w:val="18"/>
                <w:szCs w:val="18"/>
              </w:rPr>
            </w:pPr>
          </w:p>
        </w:tc>
        <w:tc>
          <w:tcPr>
            <w:tcW w:w="2693" w:type="dxa"/>
          </w:tcPr>
          <w:p w14:paraId="1D54497A" w14:textId="043B2E82" w:rsidR="3CBE1251" w:rsidRPr="008048D2" w:rsidRDefault="00106089" w:rsidP="00CB0B6B">
            <w:pPr>
              <w:jc w:val="center"/>
              <w:rPr>
                <w:sz w:val="18"/>
                <w:szCs w:val="18"/>
              </w:rPr>
            </w:pPr>
            <w:r w:rsidRPr="008048D2">
              <w:rPr>
                <w:sz w:val="18"/>
                <w:szCs w:val="18"/>
              </w:rPr>
              <w:t>J1</w:t>
            </w:r>
          </w:p>
        </w:tc>
        <w:tc>
          <w:tcPr>
            <w:tcW w:w="1276" w:type="dxa"/>
          </w:tcPr>
          <w:p w14:paraId="743AEFD8" w14:textId="0BB3E9EB" w:rsidR="3CBE1251" w:rsidRPr="008048D2" w:rsidRDefault="3CBE1251" w:rsidP="00CB0B6B">
            <w:pPr>
              <w:jc w:val="center"/>
              <w:rPr>
                <w:sz w:val="18"/>
                <w:szCs w:val="18"/>
              </w:rPr>
            </w:pPr>
            <w:r w:rsidRPr="008048D2">
              <w:rPr>
                <w:sz w:val="18"/>
                <w:szCs w:val="18"/>
              </w:rPr>
              <w:t>Signaltype</w:t>
            </w:r>
          </w:p>
        </w:tc>
        <w:tc>
          <w:tcPr>
            <w:tcW w:w="2651" w:type="dxa"/>
          </w:tcPr>
          <w:p w14:paraId="2247EA18" w14:textId="49DFD4C7" w:rsidR="3CBE1251" w:rsidRPr="008048D2" w:rsidRDefault="3CBE1251" w:rsidP="00CB0B6B">
            <w:pPr>
              <w:jc w:val="center"/>
              <w:rPr>
                <w:sz w:val="18"/>
                <w:szCs w:val="18"/>
              </w:rPr>
            </w:pPr>
            <w:r w:rsidRPr="008048D2">
              <w:rPr>
                <w:sz w:val="18"/>
                <w:szCs w:val="18"/>
              </w:rPr>
              <w:t>PWM</w:t>
            </w:r>
            <w:r w:rsidR="00766F77" w:rsidRPr="008048D2">
              <w:rPr>
                <w:sz w:val="18"/>
                <w:szCs w:val="18"/>
              </w:rPr>
              <w:t>-</w:t>
            </w:r>
            <w:r w:rsidRPr="008048D2">
              <w:rPr>
                <w:sz w:val="18"/>
                <w:szCs w:val="18"/>
              </w:rPr>
              <w:t>signal til LED</w:t>
            </w:r>
          </w:p>
        </w:tc>
      </w:tr>
      <w:tr w:rsidR="3CBE1251" w14:paraId="55DA1AE9" w14:textId="77777777" w:rsidTr="0050771D">
        <w:trPr>
          <w:trHeight w:val="340"/>
          <w:jc w:val="center"/>
        </w:trPr>
        <w:tc>
          <w:tcPr>
            <w:tcW w:w="1129" w:type="dxa"/>
            <w:vMerge/>
          </w:tcPr>
          <w:p w14:paraId="17841EE5" w14:textId="090DAEF2" w:rsidR="3CBE1251" w:rsidRPr="008048D2" w:rsidRDefault="3CBE1251" w:rsidP="00CB0B6B">
            <w:pPr>
              <w:jc w:val="center"/>
              <w:rPr>
                <w:sz w:val="18"/>
                <w:szCs w:val="18"/>
              </w:rPr>
            </w:pPr>
          </w:p>
        </w:tc>
        <w:tc>
          <w:tcPr>
            <w:tcW w:w="1276" w:type="dxa"/>
            <w:vMerge/>
          </w:tcPr>
          <w:p w14:paraId="219225B0" w14:textId="6DA91379" w:rsidR="3CBE1251" w:rsidRPr="008048D2" w:rsidRDefault="3CBE1251" w:rsidP="00CB0B6B">
            <w:pPr>
              <w:jc w:val="center"/>
              <w:rPr>
                <w:sz w:val="18"/>
                <w:szCs w:val="18"/>
              </w:rPr>
            </w:pPr>
          </w:p>
        </w:tc>
        <w:tc>
          <w:tcPr>
            <w:tcW w:w="2693" w:type="dxa"/>
          </w:tcPr>
          <w:p w14:paraId="3114BD24" w14:textId="0001CF56" w:rsidR="3CBE1251" w:rsidRPr="008048D2" w:rsidRDefault="3CBE1251" w:rsidP="00CB0B6B">
            <w:pPr>
              <w:jc w:val="center"/>
              <w:rPr>
                <w:sz w:val="18"/>
                <w:szCs w:val="18"/>
              </w:rPr>
            </w:pPr>
            <w:r w:rsidRPr="008048D2">
              <w:rPr>
                <w:sz w:val="18"/>
                <w:szCs w:val="18"/>
              </w:rPr>
              <w:t>Light</w:t>
            </w:r>
            <w:r w:rsidR="006531CE" w:rsidRPr="008048D2">
              <w:rPr>
                <w:sz w:val="18"/>
                <w:szCs w:val="18"/>
              </w:rPr>
              <w:t>1</w:t>
            </w:r>
          </w:p>
        </w:tc>
        <w:tc>
          <w:tcPr>
            <w:tcW w:w="1276" w:type="dxa"/>
          </w:tcPr>
          <w:p w14:paraId="4C827E79" w14:textId="01F4874F" w:rsidR="3CBE1251" w:rsidRPr="008048D2" w:rsidRDefault="3CBE1251" w:rsidP="00CB0B6B">
            <w:pPr>
              <w:jc w:val="center"/>
              <w:rPr>
                <w:sz w:val="18"/>
                <w:szCs w:val="18"/>
              </w:rPr>
            </w:pPr>
            <w:r w:rsidRPr="008048D2">
              <w:rPr>
                <w:sz w:val="18"/>
                <w:szCs w:val="18"/>
              </w:rPr>
              <w:t>Light</w:t>
            </w:r>
          </w:p>
        </w:tc>
        <w:tc>
          <w:tcPr>
            <w:tcW w:w="2651" w:type="dxa"/>
          </w:tcPr>
          <w:p w14:paraId="293BAB62" w14:textId="09F9C4C3" w:rsidR="3CBE1251" w:rsidRPr="008048D2" w:rsidRDefault="3CBE1251" w:rsidP="00CB0B6B">
            <w:pPr>
              <w:jc w:val="center"/>
              <w:rPr>
                <w:sz w:val="18"/>
                <w:szCs w:val="18"/>
              </w:rPr>
            </w:pPr>
            <w:r w:rsidRPr="008048D2">
              <w:rPr>
                <w:sz w:val="18"/>
                <w:szCs w:val="18"/>
              </w:rPr>
              <w:t>Forlys LEDsæt</w:t>
            </w:r>
          </w:p>
        </w:tc>
      </w:tr>
      <w:tr w:rsidR="3CBE1251" w14:paraId="1291AFAE" w14:textId="77777777" w:rsidTr="0050771D">
        <w:trPr>
          <w:trHeight w:val="340"/>
          <w:jc w:val="center"/>
        </w:trPr>
        <w:tc>
          <w:tcPr>
            <w:tcW w:w="1129" w:type="dxa"/>
            <w:vMerge/>
          </w:tcPr>
          <w:p w14:paraId="3C679E67" w14:textId="10C8617D" w:rsidR="3CBE1251" w:rsidRPr="008048D2" w:rsidRDefault="3CBE1251" w:rsidP="00CB0B6B">
            <w:pPr>
              <w:jc w:val="center"/>
              <w:rPr>
                <w:sz w:val="18"/>
                <w:szCs w:val="18"/>
              </w:rPr>
            </w:pPr>
          </w:p>
        </w:tc>
        <w:tc>
          <w:tcPr>
            <w:tcW w:w="1276" w:type="dxa"/>
            <w:vMerge/>
          </w:tcPr>
          <w:p w14:paraId="4E343BAC" w14:textId="6A49B359" w:rsidR="3CBE1251" w:rsidRPr="008048D2" w:rsidRDefault="3CBE1251" w:rsidP="00CB0B6B">
            <w:pPr>
              <w:jc w:val="center"/>
              <w:rPr>
                <w:sz w:val="18"/>
                <w:szCs w:val="18"/>
              </w:rPr>
            </w:pPr>
          </w:p>
        </w:tc>
        <w:tc>
          <w:tcPr>
            <w:tcW w:w="2693" w:type="dxa"/>
          </w:tcPr>
          <w:p w14:paraId="08C3ACB4" w14:textId="2E8C8781" w:rsidR="3CBE1251" w:rsidRPr="008048D2" w:rsidRDefault="3CBE1251" w:rsidP="00CB0B6B">
            <w:pPr>
              <w:jc w:val="center"/>
              <w:rPr>
                <w:sz w:val="18"/>
                <w:szCs w:val="18"/>
              </w:rPr>
            </w:pPr>
            <w:r w:rsidRPr="008048D2">
              <w:rPr>
                <w:sz w:val="18"/>
                <w:szCs w:val="18"/>
              </w:rPr>
              <w:t>Light</w:t>
            </w:r>
            <w:r w:rsidR="006531CE" w:rsidRPr="008048D2">
              <w:rPr>
                <w:sz w:val="18"/>
                <w:szCs w:val="18"/>
              </w:rPr>
              <w:t>2</w:t>
            </w:r>
          </w:p>
        </w:tc>
        <w:tc>
          <w:tcPr>
            <w:tcW w:w="1276" w:type="dxa"/>
          </w:tcPr>
          <w:p w14:paraId="63510640" w14:textId="565411CC" w:rsidR="3CBE1251" w:rsidRPr="008048D2" w:rsidRDefault="3CBE1251" w:rsidP="00CB0B6B">
            <w:pPr>
              <w:jc w:val="center"/>
              <w:rPr>
                <w:sz w:val="18"/>
                <w:szCs w:val="18"/>
              </w:rPr>
            </w:pPr>
            <w:r w:rsidRPr="008048D2">
              <w:rPr>
                <w:sz w:val="18"/>
                <w:szCs w:val="18"/>
              </w:rPr>
              <w:t>Light</w:t>
            </w:r>
          </w:p>
        </w:tc>
        <w:tc>
          <w:tcPr>
            <w:tcW w:w="2651" w:type="dxa"/>
          </w:tcPr>
          <w:p w14:paraId="5EBC7F4C" w14:textId="61B56287" w:rsidR="3CBE1251" w:rsidRPr="008048D2" w:rsidRDefault="3CBE1251" w:rsidP="00CB0B6B">
            <w:pPr>
              <w:jc w:val="center"/>
              <w:rPr>
                <w:sz w:val="18"/>
                <w:szCs w:val="18"/>
              </w:rPr>
            </w:pPr>
            <w:r w:rsidRPr="008048D2">
              <w:rPr>
                <w:sz w:val="18"/>
                <w:szCs w:val="18"/>
              </w:rPr>
              <w:t>Baglys LEDsæt</w:t>
            </w:r>
          </w:p>
        </w:tc>
      </w:tr>
      <w:tr w:rsidR="3CBE1251" w14:paraId="0B35A799" w14:textId="77777777" w:rsidTr="0050771D">
        <w:trPr>
          <w:trHeight w:val="340"/>
          <w:jc w:val="center"/>
        </w:trPr>
        <w:tc>
          <w:tcPr>
            <w:tcW w:w="1129" w:type="dxa"/>
            <w:vMerge w:val="restart"/>
          </w:tcPr>
          <w:p w14:paraId="61F09205" w14:textId="7BDE2F94" w:rsidR="3CBE1251" w:rsidRPr="008048D2" w:rsidRDefault="3CBE1251" w:rsidP="00CB0B6B">
            <w:pPr>
              <w:jc w:val="center"/>
              <w:rPr>
                <w:sz w:val="18"/>
                <w:szCs w:val="18"/>
              </w:rPr>
            </w:pPr>
            <w:r w:rsidRPr="008048D2">
              <w:rPr>
                <w:sz w:val="18"/>
                <w:szCs w:val="18"/>
              </w:rPr>
              <w:t>Motor</w:t>
            </w:r>
          </w:p>
        </w:tc>
        <w:tc>
          <w:tcPr>
            <w:tcW w:w="1276" w:type="dxa"/>
            <w:vMerge w:val="restart"/>
          </w:tcPr>
          <w:p w14:paraId="664D436E" w14:textId="496206B3" w:rsidR="3CBE1251" w:rsidRPr="008048D2" w:rsidRDefault="3CBE1251" w:rsidP="00CB0B6B">
            <w:pPr>
              <w:jc w:val="center"/>
              <w:rPr>
                <w:sz w:val="18"/>
                <w:szCs w:val="18"/>
              </w:rPr>
            </w:pPr>
            <w:r w:rsidRPr="008048D2">
              <w:rPr>
                <w:sz w:val="18"/>
                <w:szCs w:val="18"/>
              </w:rPr>
              <w:t>Styrer hjul</w:t>
            </w:r>
          </w:p>
        </w:tc>
        <w:tc>
          <w:tcPr>
            <w:tcW w:w="2693" w:type="dxa"/>
          </w:tcPr>
          <w:p w14:paraId="2E67491F" w14:textId="231D5C59" w:rsidR="3CBE1251" w:rsidRPr="008048D2" w:rsidRDefault="00D93F05" w:rsidP="00CB0B6B">
            <w:pPr>
              <w:jc w:val="center"/>
              <w:rPr>
                <w:sz w:val="18"/>
                <w:szCs w:val="18"/>
              </w:rPr>
            </w:pPr>
            <w:r w:rsidRPr="008048D2">
              <w:rPr>
                <w:sz w:val="18"/>
                <w:szCs w:val="18"/>
              </w:rPr>
              <w:t>P1</w:t>
            </w:r>
          </w:p>
        </w:tc>
        <w:tc>
          <w:tcPr>
            <w:tcW w:w="1276" w:type="dxa"/>
          </w:tcPr>
          <w:p w14:paraId="56BE8D83" w14:textId="5C700FB1" w:rsidR="3CBE1251" w:rsidRPr="008048D2" w:rsidRDefault="3CBE1251" w:rsidP="00CB0B6B">
            <w:pPr>
              <w:jc w:val="center"/>
              <w:rPr>
                <w:sz w:val="18"/>
                <w:szCs w:val="18"/>
              </w:rPr>
            </w:pPr>
            <w:r w:rsidRPr="008048D2">
              <w:rPr>
                <w:sz w:val="18"/>
                <w:szCs w:val="18"/>
              </w:rPr>
              <w:t>7,</w:t>
            </w:r>
            <w:r w:rsidR="007F64BA" w:rsidRPr="008048D2">
              <w:rPr>
                <w:sz w:val="18"/>
                <w:szCs w:val="18"/>
              </w:rPr>
              <w:t>2</w:t>
            </w:r>
            <w:r w:rsidRPr="008048D2">
              <w:rPr>
                <w:sz w:val="18"/>
                <w:szCs w:val="18"/>
              </w:rPr>
              <w:t xml:space="preserve"> V</w:t>
            </w:r>
          </w:p>
        </w:tc>
        <w:tc>
          <w:tcPr>
            <w:tcW w:w="2651" w:type="dxa"/>
          </w:tcPr>
          <w:p w14:paraId="2F005FEB" w14:textId="370EB596" w:rsidR="3CBE1251" w:rsidRPr="008048D2" w:rsidRDefault="3CBE1251" w:rsidP="00CB0B6B">
            <w:pPr>
              <w:jc w:val="center"/>
              <w:rPr>
                <w:sz w:val="18"/>
                <w:szCs w:val="18"/>
              </w:rPr>
            </w:pPr>
            <w:r w:rsidRPr="008048D2">
              <w:rPr>
                <w:sz w:val="18"/>
                <w:szCs w:val="18"/>
              </w:rPr>
              <w:t>Strømforsyning</w:t>
            </w:r>
          </w:p>
        </w:tc>
      </w:tr>
      <w:tr w:rsidR="3CBE1251" w14:paraId="4EBADAAE" w14:textId="77777777" w:rsidTr="0050771D">
        <w:trPr>
          <w:trHeight w:val="340"/>
          <w:jc w:val="center"/>
        </w:trPr>
        <w:tc>
          <w:tcPr>
            <w:tcW w:w="1129" w:type="dxa"/>
            <w:vMerge/>
          </w:tcPr>
          <w:p w14:paraId="1E6085E7" w14:textId="1E231547" w:rsidR="3CBE1251" w:rsidRPr="008048D2" w:rsidRDefault="3CBE1251">
            <w:pPr>
              <w:rPr>
                <w:sz w:val="18"/>
                <w:szCs w:val="18"/>
              </w:rPr>
            </w:pPr>
          </w:p>
        </w:tc>
        <w:tc>
          <w:tcPr>
            <w:tcW w:w="1276" w:type="dxa"/>
            <w:vMerge/>
          </w:tcPr>
          <w:p w14:paraId="6C19F808" w14:textId="3B5C0B43" w:rsidR="3CBE1251" w:rsidRPr="008048D2" w:rsidRDefault="3CBE1251">
            <w:pPr>
              <w:rPr>
                <w:sz w:val="18"/>
                <w:szCs w:val="18"/>
              </w:rPr>
            </w:pPr>
          </w:p>
        </w:tc>
        <w:tc>
          <w:tcPr>
            <w:tcW w:w="2693" w:type="dxa"/>
          </w:tcPr>
          <w:p w14:paraId="5016DE85" w14:textId="31F6F41B" w:rsidR="3CBE1251" w:rsidRPr="008048D2" w:rsidRDefault="00143DF8" w:rsidP="00CB0B6B">
            <w:pPr>
              <w:jc w:val="center"/>
              <w:rPr>
                <w:sz w:val="18"/>
                <w:szCs w:val="18"/>
              </w:rPr>
            </w:pPr>
            <w:r w:rsidRPr="008048D2">
              <w:rPr>
                <w:sz w:val="18"/>
                <w:szCs w:val="18"/>
              </w:rPr>
              <w:t>P2</w:t>
            </w:r>
          </w:p>
        </w:tc>
        <w:tc>
          <w:tcPr>
            <w:tcW w:w="1276" w:type="dxa"/>
          </w:tcPr>
          <w:p w14:paraId="728D7A51" w14:textId="1E3D6A5A" w:rsidR="3CBE1251" w:rsidRPr="008048D2" w:rsidRDefault="00143DF8" w:rsidP="00CB0B6B">
            <w:pPr>
              <w:jc w:val="center"/>
              <w:rPr>
                <w:sz w:val="18"/>
                <w:szCs w:val="18"/>
              </w:rPr>
            </w:pPr>
            <w:r w:rsidRPr="008048D2">
              <w:rPr>
                <w:sz w:val="18"/>
                <w:szCs w:val="18"/>
              </w:rPr>
              <w:t>GND</w:t>
            </w:r>
          </w:p>
        </w:tc>
        <w:tc>
          <w:tcPr>
            <w:tcW w:w="2651" w:type="dxa"/>
          </w:tcPr>
          <w:p w14:paraId="1F35C3EE" w14:textId="7D41809C" w:rsidR="3CBE1251" w:rsidRPr="008048D2" w:rsidRDefault="3CBE1251" w:rsidP="00CB0B6B">
            <w:pPr>
              <w:jc w:val="center"/>
              <w:rPr>
                <w:sz w:val="18"/>
                <w:szCs w:val="18"/>
              </w:rPr>
            </w:pPr>
            <w:r w:rsidRPr="008048D2">
              <w:rPr>
                <w:sz w:val="18"/>
                <w:szCs w:val="18"/>
              </w:rPr>
              <w:t>Reference (Ground)</w:t>
            </w:r>
          </w:p>
        </w:tc>
      </w:tr>
      <w:tr w:rsidR="3CBE1251" w14:paraId="5D5E5331" w14:textId="77777777" w:rsidTr="0050771D">
        <w:trPr>
          <w:trHeight w:val="340"/>
          <w:jc w:val="center"/>
        </w:trPr>
        <w:tc>
          <w:tcPr>
            <w:tcW w:w="1129" w:type="dxa"/>
            <w:vMerge/>
          </w:tcPr>
          <w:p w14:paraId="1732BEA1" w14:textId="32E54AC4" w:rsidR="3CBE1251" w:rsidRPr="008048D2" w:rsidRDefault="3CBE1251">
            <w:pPr>
              <w:rPr>
                <w:sz w:val="18"/>
                <w:szCs w:val="18"/>
              </w:rPr>
            </w:pPr>
          </w:p>
        </w:tc>
        <w:tc>
          <w:tcPr>
            <w:tcW w:w="1276" w:type="dxa"/>
            <w:vMerge/>
          </w:tcPr>
          <w:p w14:paraId="22616559" w14:textId="20AF4C7D" w:rsidR="3CBE1251" w:rsidRPr="008048D2" w:rsidRDefault="3CBE1251">
            <w:pPr>
              <w:rPr>
                <w:sz w:val="18"/>
                <w:szCs w:val="18"/>
              </w:rPr>
            </w:pPr>
          </w:p>
        </w:tc>
        <w:tc>
          <w:tcPr>
            <w:tcW w:w="2693" w:type="dxa"/>
          </w:tcPr>
          <w:p w14:paraId="383E45F0" w14:textId="25ADE792" w:rsidR="3CBE1251" w:rsidRPr="008048D2" w:rsidRDefault="00143DF8" w:rsidP="00CB0B6B">
            <w:pPr>
              <w:jc w:val="center"/>
              <w:rPr>
                <w:sz w:val="18"/>
                <w:szCs w:val="18"/>
              </w:rPr>
            </w:pPr>
            <w:r w:rsidRPr="008048D2">
              <w:rPr>
                <w:sz w:val="18"/>
                <w:szCs w:val="18"/>
              </w:rPr>
              <w:t>P3</w:t>
            </w:r>
          </w:p>
        </w:tc>
        <w:tc>
          <w:tcPr>
            <w:tcW w:w="1276" w:type="dxa"/>
          </w:tcPr>
          <w:p w14:paraId="5BAABB41" w14:textId="174E9430" w:rsidR="3CBE1251" w:rsidRPr="008048D2" w:rsidRDefault="3CBE1251" w:rsidP="00CB0B6B">
            <w:pPr>
              <w:jc w:val="center"/>
              <w:rPr>
                <w:sz w:val="18"/>
                <w:szCs w:val="18"/>
              </w:rPr>
            </w:pPr>
            <w:r w:rsidRPr="008048D2">
              <w:rPr>
                <w:sz w:val="18"/>
                <w:szCs w:val="18"/>
              </w:rPr>
              <w:t>5V</w:t>
            </w:r>
          </w:p>
        </w:tc>
        <w:tc>
          <w:tcPr>
            <w:tcW w:w="2651" w:type="dxa"/>
          </w:tcPr>
          <w:p w14:paraId="3CC219A2" w14:textId="07B10683" w:rsidR="3CBE1251" w:rsidRPr="008048D2" w:rsidRDefault="3CBE1251" w:rsidP="00CB0B6B">
            <w:pPr>
              <w:jc w:val="center"/>
              <w:rPr>
                <w:sz w:val="18"/>
                <w:szCs w:val="18"/>
              </w:rPr>
            </w:pPr>
            <w:r w:rsidRPr="008048D2">
              <w:rPr>
                <w:sz w:val="18"/>
                <w:szCs w:val="18"/>
              </w:rPr>
              <w:t>Størmforsyning</w:t>
            </w:r>
          </w:p>
        </w:tc>
      </w:tr>
      <w:tr w:rsidR="3CBE1251" w14:paraId="00D9A627" w14:textId="77777777" w:rsidTr="0050771D">
        <w:trPr>
          <w:trHeight w:val="340"/>
          <w:jc w:val="center"/>
        </w:trPr>
        <w:tc>
          <w:tcPr>
            <w:tcW w:w="1129" w:type="dxa"/>
            <w:vMerge/>
          </w:tcPr>
          <w:p w14:paraId="22D1165F" w14:textId="57F41A16" w:rsidR="3CBE1251" w:rsidRPr="008048D2" w:rsidRDefault="3CBE1251">
            <w:pPr>
              <w:rPr>
                <w:sz w:val="18"/>
                <w:szCs w:val="18"/>
              </w:rPr>
            </w:pPr>
          </w:p>
        </w:tc>
        <w:tc>
          <w:tcPr>
            <w:tcW w:w="1276" w:type="dxa"/>
            <w:vMerge/>
          </w:tcPr>
          <w:p w14:paraId="469CA3DE" w14:textId="0BAC5367" w:rsidR="3CBE1251" w:rsidRPr="008048D2" w:rsidRDefault="3CBE1251">
            <w:pPr>
              <w:rPr>
                <w:sz w:val="18"/>
                <w:szCs w:val="18"/>
              </w:rPr>
            </w:pPr>
          </w:p>
        </w:tc>
        <w:tc>
          <w:tcPr>
            <w:tcW w:w="2693" w:type="dxa"/>
          </w:tcPr>
          <w:p w14:paraId="6D40EDE2" w14:textId="1B9983DD" w:rsidR="3CBE1251" w:rsidRPr="008048D2" w:rsidRDefault="3CBE1251" w:rsidP="00CB0B6B">
            <w:pPr>
              <w:jc w:val="center"/>
              <w:rPr>
                <w:sz w:val="18"/>
                <w:szCs w:val="18"/>
              </w:rPr>
            </w:pPr>
            <w:r w:rsidRPr="008048D2">
              <w:rPr>
                <w:sz w:val="18"/>
                <w:szCs w:val="18"/>
              </w:rPr>
              <w:t>J1</w:t>
            </w:r>
          </w:p>
        </w:tc>
        <w:tc>
          <w:tcPr>
            <w:tcW w:w="1276" w:type="dxa"/>
          </w:tcPr>
          <w:p w14:paraId="587B4058" w14:textId="4052C756" w:rsidR="3CBE1251" w:rsidRPr="008048D2" w:rsidRDefault="3CBE1251" w:rsidP="00CB0B6B">
            <w:pPr>
              <w:jc w:val="center"/>
              <w:rPr>
                <w:sz w:val="18"/>
                <w:szCs w:val="18"/>
              </w:rPr>
            </w:pPr>
            <w:r w:rsidRPr="008048D2">
              <w:rPr>
                <w:sz w:val="18"/>
                <w:szCs w:val="18"/>
              </w:rPr>
              <w:t>Signal</w:t>
            </w:r>
          </w:p>
        </w:tc>
        <w:tc>
          <w:tcPr>
            <w:tcW w:w="2651" w:type="dxa"/>
          </w:tcPr>
          <w:p w14:paraId="6A28D2C4" w14:textId="6E67EB51" w:rsidR="3CBE1251" w:rsidRPr="008048D2" w:rsidRDefault="00DC7E62" w:rsidP="00CB0B6B">
            <w:pPr>
              <w:jc w:val="center"/>
              <w:rPr>
                <w:sz w:val="18"/>
                <w:szCs w:val="18"/>
              </w:rPr>
            </w:pPr>
            <w:r w:rsidRPr="008048D2">
              <w:rPr>
                <w:sz w:val="18"/>
                <w:szCs w:val="18"/>
              </w:rPr>
              <w:t>Retning</w:t>
            </w:r>
          </w:p>
        </w:tc>
      </w:tr>
      <w:tr w:rsidR="3CBE1251" w14:paraId="125330A0" w14:textId="77777777" w:rsidTr="0050771D">
        <w:trPr>
          <w:trHeight w:val="340"/>
          <w:jc w:val="center"/>
        </w:trPr>
        <w:tc>
          <w:tcPr>
            <w:tcW w:w="1129" w:type="dxa"/>
            <w:vMerge/>
          </w:tcPr>
          <w:p w14:paraId="33387B9F" w14:textId="42CDB126" w:rsidR="3CBE1251" w:rsidRPr="008048D2" w:rsidRDefault="3CBE1251">
            <w:pPr>
              <w:rPr>
                <w:sz w:val="18"/>
                <w:szCs w:val="18"/>
              </w:rPr>
            </w:pPr>
          </w:p>
        </w:tc>
        <w:tc>
          <w:tcPr>
            <w:tcW w:w="1276" w:type="dxa"/>
            <w:vMerge/>
          </w:tcPr>
          <w:p w14:paraId="13FACA97" w14:textId="1AFF6E28" w:rsidR="3CBE1251" w:rsidRPr="008048D2" w:rsidRDefault="3CBE1251">
            <w:pPr>
              <w:rPr>
                <w:sz w:val="18"/>
                <w:szCs w:val="18"/>
              </w:rPr>
            </w:pPr>
          </w:p>
        </w:tc>
        <w:tc>
          <w:tcPr>
            <w:tcW w:w="2693" w:type="dxa"/>
          </w:tcPr>
          <w:p w14:paraId="19231FB1" w14:textId="6B64751F" w:rsidR="3CBE1251" w:rsidRPr="008048D2" w:rsidRDefault="3CBE1251" w:rsidP="00CB0B6B">
            <w:pPr>
              <w:jc w:val="center"/>
              <w:rPr>
                <w:sz w:val="18"/>
                <w:szCs w:val="18"/>
              </w:rPr>
            </w:pPr>
            <w:r w:rsidRPr="008048D2">
              <w:rPr>
                <w:sz w:val="18"/>
                <w:szCs w:val="18"/>
              </w:rPr>
              <w:t>J2</w:t>
            </w:r>
          </w:p>
        </w:tc>
        <w:tc>
          <w:tcPr>
            <w:tcW w:w="1276" w:type="dxa"/>
          </w:tcPr>
          <w:p w14:paraId="193A574D" w14:textId="7B33F8AB" w:rsidR="3CBE1251" w:rsidRPr="008048D2" w:rsidRDefault="3CBE1251" w:rsidP="00CB0B6B">
            <w:pPr>
              <w:jc w:val="center"/>
              <w:rPr>
                <w:sz w:val="18"/>
                <w:szCs w:val="18"/>
              </w:rPr>
            </w:pPr>
            <w:r w:rsidRPr="008048D2">
              <w:rPr>
                <w:sz w:val="18"/>
                <w:szCs w:val="18"/>
              </w:rPr>
              <w:t>Signal</w:t>
            </w:r>
          </w:p>
        </w:tc>
        <w:tc>
          <w:tcPr>
            <w:tcW w:w="2651" w:type="dxa"/>
          </w:tcPr>
          <w:p w14:paraId="04F41AFD" w14:textId="273EECEA" w:rsidR="3CBE1251" w:rsidRPr="008048D2" w:rsidRDefault="00255CE4" w:rsidP="00CB0B6B">
            <w:pPr>
              <w:jc w:val="center"/>
              <w:rPr>
                <w:sz w:val="18"/>
                <w:szCs w:val="18"/>
              </w:rPr>
            </w:pPr>
            <w:r w:rsidRPr="008048D2">
              <w:rPr>
                <w:sz w:val="18"/>
                <w:szCs w:val="18"/>
              </w:rPr>
              <w:t>Hastighed</w:t>
            </w:r>
          </w:p>
        </w:tc>
      </w:tr>
      <w:tr w:rsidR="3CBE1251" w14:paraId="6DCD2AFE" w14:textId="77777777" w:rsidTr="0050771D">
        <w:trPr>
          <w:trHeight w:val="340"/>
          <w:jc w:val="center"/>
        </w:trPr>
        <w:tc>
          <w:tcPr>
            <w:tcW w:w="1129" w:type="dxa"/>
            <w:vMerge/>
          </w:tcPr>
          <w:p w14:paraId="06CF04D0" w14:textId="7DF409BE" w:rsidR="3CBE1251" w:rsidRPr="008048D2" w:rsidRDefault="3CBE1251">
            <w:pPr>
              <w:rPr>
                <w:sz w:val="18"/>
                <w:szCs w:val="18"/>
              </w:rPr>
            </w:pPr>
          </w:p>
        </w:tc>
        <w:tc>
          <w:tcPr>
            <w:tcW w:w="1276" w:type="dxa"/>
            <w:vMerge/>
          </w:tcPr>
          <w:p w14:paraId="5A32407D" w14:textId="59FCE935" w:rsidR="3CBE1251" w:rsidRPr="008048D2" w:rsidRDefault="3CBE1251">
            <w:pPr>
              <w:rPr>
                <w:sz w:val="18"/>
                <w:szCs w:val="18"/>
              </w:rPr>
            </w:pPr>
          </w:p>
        </w:tc>
        <w:tc>
          <w:tcPr>
            <w:tcW w:w="2693" w:type="dxa"/>
          </w:tcPr>
          <w:p w14:paraId="3111D5F8" w14:textId="5185B552" w:rsidR="3CBE1251" w:rsidRPr="008048D2" w:rsidRDefault="3CBE1251" w:rsidP="00CB0B6B">
            <w:pPr>
              <w:jc w:val="center"/>
              <w:rPr>
                <w:sz w:val="18"/>
                <w:szCs w:val="18"/>
              </w:rPr>
            </w:pPr>
            <w:r w:rsidRPr="008048D2">
              <w:rPr>
                <w:sz w:val="18"/>
                <w:szCs w:val="18"/>
              </w:rPr>
              <w:t>Wheel</w:t>
            </w:r>
          </w:p>
        </w:tc>
        <w:tc>
          <w:tcPr>
            <w:tcW w:w="1276" w:type="dxa"/>
          </w:tcPr>
          <w:p w14:paraId="3827A0CF" w14:textId="7AEBCBD6" w:rsidR="3CBE1251" w:rsidRPr="008048D2" w:rsidRDefault="3CBE1251" w:rsidP="00CB0B6B">
            <w:pPr>
              <w:jc w:val="center"/>
              <w:rPr>
                <w:sz w:val="18"/>
                <w:szCs w:val="18"/>
              </w:rPr>
            </w:pPr>
            <w:r w:rsidRPr="008048D2">
              <w:rPr>
                <w:sz w:val="18"/>
                <w:szCs w:val="18"/>
              </w:rPr>
              <w:t>Mekanisk energi</w:t>
            </w:r>
          </w:p>
        </w:tc>
        <w:tc>
          <w:tcPr>
            <w:tcW w:w="2651" w:type="dxa"/>
          </w:tcPr>
          <w:p w14:paraId="65D927A0" w14:textId="6DDE95A1" w:rsidR="3CBE1251" w:rsidRPr="008048D2" w:rsidRDefault="3CBE1251" w:rsidP="005630D4">
            <w:pPr>
              <w:keepNext/>
              <w:jc w:val="center"/>
              <w:rPr>
                <w:sz w:val="18"/>
                <w:szCs w:val="18"/>
              </w:rPr>
            </w:pPr>
            <w:r w:rsidRPr="008048D2">
              <w:rPr>
                <w:sz w:val="18"/>
                <w:szCs w:val="18"/>
              </w:rPr>
              <w:t>Hjul</w:t>
            </w:r>
          </w:p>
        </w:tc>
      </w:tr>
      <w:tr w:rsidR="000E167C" w14:paraId="5F236AB5" w14:textId="77777777" w:rsidTr="0050771D">
        <w:trPr>
          <w:trHeight w:val="340"/>
          <w:jc w:val="center"/>
        </w:trPr>
        <w:tc>
          <w:tcPr>
            <w:tcW w:w="1129" w:type="dxa"/>
            <w:vMerge w:val="restart"/>
          </w:tcPr>
          <w:p w14:paraId="229C679C" w14:textId="0F3A1410" w:rsidR="000E167C" w:rsidRPr="008048D2" w:rsidRDefault="000E167C" w:rsidP="000E167C">
            <w:pPr>
              <w:jc w:val="center"/>
              <w:rPr>
                <w:sz w:val="18"/>
                <w:szCs w:val="18"/>
              </w:rPr>
            </w:pPr>
            <w:r w:rsidRPr="008048D2">
              <w:rPr>
                <w:sz w:val="18"/>
                <w:szCs w:val="18"/>
              </w:rPr>
              <w:t>SOMO-II</w:t>
            </w:r>
          </w:p>
        </w:tc>
        <w:tc>
          <w:tcPr>
            <w:tcW w:w="1276" w:type="dxa"/>
            <w:vMerge w:val="restart"/>
          </w:tcPr>
          <w:p w14:paraId="653F7DB9" w14:textId="6C995ED3" w:rsidR="000E167C" w:rsidRPr="008048D2" w:rsidRDefault="000E167C" w:rsidP="000E167C">
            <w:pPr>
              <w:jc w:val="center"/>
              <w:rPr>
                <w:sz w:val="18"/>
                <w:szCs w:val="18"/>
              </w:rPr>
            </w:pPr>
            <w:r w:rsidRPr="008048D2">
              <w:rPr>
                <w:sz w:val="18"/>
                <w:szCs w:val="18"/>
              </w:rPr>
              <w:t>Styrer lyd</w:t>
            </w:r>
          </w:p>
        </w:tc>
        <w:tc>
          <w:tcPr>
            <w:tcW w:w="2693" w:type="dxa"/>
          </w:tcPr>
          <w:p w14:paraId="4FC708EF" w14:textId="38C37D23" w:rsidR="000E167C" w:rsidRPr="008048D2" w:rsidRDefault="000E167C" w:rsidP="000E167C">
            <w:pPr>
              <w:jc w:val="center"/>
              <w:rPr>
                <w:sz w:val="18"/>
                <w:szCs w:val="18"/>
              </w:rPr>
            </w:pPr>
            <w:r w:rsidRPr="008048D2">
              <w:rPr>
                <w:sz w:val="18"/>
                <w:szCs w:val="18"/>
              </w:rPr>
              <w:t>P1</w:t>
            </w:r>
          </w:p>
        </w:tc>
        <w:tc>
          <w:tcPr>
            <w:tcW w:w="1276" w:type="dxa"/>
          </w:tcPr>
          <w:p w14:paraId="21AE93CA" w14:textId="326B9C9B" w:rsidR="000E167C" w:rsidRPr="008048D2" w:rsidRDefault="000E167C" w:rsidP="000E167C">
            <w:pPr>
              <w:jc w:val="center"/>
              <w:rPr>
                <w:sz w:val="18"/>
                <w:szCs w:val="18"/>
              </w:rPr>
            </w:pPr>
            <w:r w:rsidRPr="008048D2">
              <w:rPr>
                <w:sz w:val="18"/>
                <w:szCs w:val="18"/>
              </w:rPr>
              <w:t>5V</w:t>
            </w:r>
          </w:p>
        </w:tc>
        <w:tc>
          <w:tcPr>
            <w:tcW w:w="2651" w:type="dxa"/>
          </w:tcPr>
          <w:p w14:paraId="4168737D" w14:textId="4FE03F73" w:rsidR="000E167C" w:rsidRPr="008048D2" w:rsidRDefault="00ED27D6" w:rsidP="00ED27D6">
            <w:pPr>
              <w:keepNext/>
              <w:jc w:val="center"/>
              <w:rPr>
                <w:sz w:val="18"/>
                <w:szCs w:val="18"/>
              </w:rPr>
            </w:pPr>
            <w:r w:rsidRPr="008048D2">
              <w:rPr>
                <w:sz w:val="18"/>
                <w:szCs w:val="18"/>
              </w:rPr>
              <w:t>Strømforsyning</w:t>
            </w:r>
          </w:p>
        </w:tc>
      </w:tr>
      <w:tr w:rsidR="000E167C" w14:paraId="053C92A3" w14:textId="77777777" w:rsidTr="0050771D">
        <w:trPr>
          <w:trHeight w:val="340"/>
          <w:jc w:val="center"/>
        </w:trPr>
        <w:tc>
          <w:tcPr>
            <w:tcW w:w="1129" w:type="dxa"/>
            <w:vMerge/>
          </w:tcPr>
          <w:p w14:paraId="6FB888B5" w14:textId="77777777" w:rsidR="000E167C" w:rsidRPr="008048D2" w:rsidRDefault="000E167C" w:rsidP="000E167C">
            <w:pPr>
              <w:jc w:val="center"/>
              <w:rPr>
                <w:sz w:val="18"/>
                <w:szCs w:val="18"/>
              </w:rPr>
            </w:pPr>
          </w:p>
        </w:tc>
        <w:tc>
          <w:tcPr>
            <w:tcW w:w="1276" w:type="dxa"/>
            <w:vMerge/>
          </w:tcPr>
          <w:p w14:paraId="15618B8E" w14:textId="77777777" w:rsidR="000E167C" w:rsidRPr="008048D2" w:rsidRDefault="000E167C" w:rsidP="000E167C">
            <w:pPr>
              <w:jc w:val="center"/>
              <w:rPr>
                <w:sz w:val="18"/>
                <w:szCs w:val="18"/>
              </w:rPr>
            </w:pPr>
          </w:p>
        </w:tc>
        <w:tc>
          <w:tcPr>
            <w:tcW w:w="2693" w:type="dxa"/>
          </w:tcPr>
          <w:p w14:paraId="5A338D8B" w14:textId="311B2A36" w:rsidR="000E167C" w:rsidRPr="008048D2" w:rsidRDefault="00ED27D6" w:rsidP="000E167C">
            <w:pPr>
              <w:jc w:val="center"/>
              <w:rPr>
                <w:sz w:val="18"/>
                <w:szCs w:val="18"/>
              </w:rPr>
            </w:pPr>
            <w:r w:rsidRPr="008048D2">
              <w:rPr>
                <w:sz w:val="18"/>
                <w:szCs w:val="18"/>
              </w:rPr>
              <w:t>P2</w:t>
            </w:r>
          </w:p>
        </w:tc>
        <w:tc>
          <w:tcPr>
            <w:tcW w:w="1276" w:type="dxa"/>
          </w:tcPr>
          <w:p w14:paraId="06C9E7DD" w14:textId="4F385714" w:rsidR="000E167C" w:rsidRPr="008048D2" w:rsidRDefault="00ED27D6" w:rsidP="000E167C">
            <w:pPr>
              <w:jc w:val="center"/>
              <w:rPr>
                <w:sz w:val="18"/>
                <w:szCs w:val="18"/>
              </w:rPr>
            </w:pPr>
            <w:r w:rsidRPr="008048D2">
              <w:rPr>
                <w:sz w:val="18"/>
                <w:szCs w:val="18"/>
              </w:rPr>
              <w:t>GND</w:t>
            </w:r>
          </w:p>
        </w:tc>
        <w:tc>
          <w:tcPr>
            <w:tcW w:w="2651" w:type="dxa"/>
          </w:tcPr>
          <w:p w14:paraId="0AD0BF03" w14:textId="49F946EC" w:rsidR="000E167C" w:rsidRPr="008048D2" w:rsidRDefault="00046229" w:rsidP="000E167C">
            <w:pPr>
              <w:keepNext/>
              <w:jc w:val="center"/>
              <w:rPr>
                <w:sz w:val="18"/>
                <w:szCs w:val="18"/>
              </w:rPr>
            </w:pPr>
            <w:r w:rsidRPr="008048D2">
              <w:rPr>
                <w:sz w:val="18"/>
                <w:szCs w:val="18"/>
              </w:rPr>
              <w:t>Reference (Ground)</w:t>
            </w:r>
          </w:p>
        </w:tc>
      </w:tr>
      <w:tr w:rsidR="000E167C" w14:paraId="37ACA682" w14:textId="77777777" w:rsidTr="0050771D">
        <w:trPr>
          <w:trHeight w:val="340"/>
          <w:jc w:val="center"/>
        </w:trPr>
        <w:tc>
          <w:tcPr>
            <w:tcW w:w="1129" w:type="dxa"/>
            <w:vMerge/>
          </w:tcPr>
          <w:p w14:paraId="16447A52" w14:textId="77777777" w:rsidR="000E167C" w:rsidRPr="008048D2" w:rsidRDefault="000E167C" w:rsidP="000E167C">
            <w:pPr>
              <w:jc w:val="center"/>
              <w:rPr>
                <w:sz w:val="18"/>
                <w:szCs w:val="18"/>
              </w:rPr>
            </w:pPr>
          </w:p>
        </w:tc>
        <w:tc>
          <w:tcPr>
            <w:tcW w:w="1276" w:type="dxa"/>
            <w:vMerge/>
          </w:tcPr>
          <w:p w14:paraId="5C155362" w14:textId="77777777" w:rsidR="000E167C" w:rsidRPr="008048D2" w:rsidRDefault="000E167C" w:rsidP="000E167C">
            <w:pPr>
              <w:jc w:val="center"/>
              <w:rPr>
                <w:sz w:val="18"/>
                <w:szCs w:val="18"/>
              </w:rPr>
            </w:pPr>
          </w:p>
        </w:tc>
        <w:tc>
          <w:tcPr>
            <w:tcW w:w="2693" w:type="dxa"/>
          </w:tcPr>
          <w:p w14:paraId="392CCE43" w14:textId="3673D3A7" w:rsidR="000E167C" w:rsidRPr="008048D2" w:rsidRDefault="00E764D5" w:rsidP="000E167C">
            <w:pPr>
              <w:jc w:val="center"/>
              <w:rPr>
                <w:sz w:val="18"/>
                <w:szCs w:val="18"/>
              </w:rPr>
            </w:pPr>
            <w:r w:rsidRPr="008048D2">
              <w:rPr>
                <w:sz w:val="18"/>
                <w:szCs w:val="18"/>
              </w:rPr>
              <w:t>RX</w:t>
            </w:r>
          </w:p>
        </w:tc>
        <w:tc>
          <w:tcPr>
            <w:tcW w:w="1276" w:type="dxa"/>
          </w:tcPr>
          <w:p w14:paraId="06F1BD41" w14:textId="1ADCCD5E" w:rsidR="000E167C" w:rsidRPr="008048D2" w:rsidRDefault="00E764D5" w:rsidP="000E167C">
            <w:pPr>
              <w:jc w:val="center"/>
              <w:rPr>
                <w:sz w:val="18"/>
                <w:szCs w:val="18"/>
              </w:rPr>
            </w:pPr>
            <w:r w:rsidRPr="008048D2">
              <w:rPr>
                <w:sz w:val="18"/>
                <w:szCs w:val="18"/>
              </w:rPr>
              <w:t>Signal</w:t>
            </w:r>
          </w:p>
        </w:tc>
        <w:tc>
          <w:tcPr>
            <w:tcW w:w="2651" w:type="dxa"/>
          </w:tcPr>
          <w:p w14:paraId="02F62316" w14:textId="2BA60626" w:rsidR="000E167C" w:rsidRPr="008048D2" w:rsidRDefault="00CD6E55" w:rsidP="000E167C">
            <w:pPr>
              <w:keepNext/>
              <w:jc w:val="center"/>
              <w:rPr>
                <w:sz w:val="18"/>
                <w:szCs w:val="18"/>
              </w:rPr>
            </w:pPr>
            <w:r w:rsidRPr="008048D2">
              <w:rPr>
                <w:sz w:val="18"/>
                <w:szCs w:val="18"/>
              </w:rPr>
              <w:t>Seriel</w:t>
            </w:r>
            <w:r w:rsidR="004F42AC" w:rsidRPr="008048D2">
              <w:rPr>
                <w:sz w:val="18"/>
                <w:szCs w:val="18"/>
              </w:rPr>
              <w:t xml:space="preserve"> </w:t>
            </w:r>
            <w:r w:rsidRPr="008048D2">
              <w:rPr>
                <w:sz w:val="18"/>
                <w:szCs w:val="18"/>
              </w:rPr>
              <w:t>kommunikation</w:t>
            </w:r>
          </w:p>
        </w:tc>
      </w:tr>
      <w:tr w:rsidR="000E167C" w14:paraId="159DCDDE" w14:textId="77777777" w:rsidTr="0050771D">
        <w:trPr>
          <w:trHeight w:val="340"/>
          <w:jc w:val="center"/>
        </w:trPr>
        <w:tc>
          <w:tcPr>
            <w:tcW w:w="1129" w:type="dxa"/>
            <w:vMerge/>
          </w:tcPr>
          <w:p w14:paraId="6A350F8C" w14:textId="77777777" w:rsidR="000E167C" w:rsidRPr="008048D2" w:rsidRDefault="000E167C" w:rsidP="000E167C">
            <w:pPr>
              <w:jc w:val="center"/>
              <w:rPr>
                <w:sz w:val="18"/>
                <w:szCs w:val="18"/>
              </w:rPr>
            </w:pPr>
          </w:p>
        </w:tc>
        <w:tc>
          <w:tcPr>
            <w:tcW w:w="1276" w:type="dxa"/>
            <w:vMerge/>
          </w:tcPr>
          <w:p w14:paraId="10A26047" w14:textId="77777777" w:rsidR="000E167C" w:rsidRPr="008048D2" w:rsidRDefault="000E167C" w:rsidP="000E167C">
            <w:pPr>
              <w:jc w:val="center"/>
              <w:rPr>
                <w:sz w:val="18"/>
                <w:szCs w:val="18"/>
              </w:rPr>
            </w:pPr>
          </w:p>
        </w:tc>
        <w:tc>
          <w:tcPr>
            <w:tcW w:w="2693" w:type="dxa"/>
          </w:tcPr>
          <w:p w14:paraId="40544548" w14:textId="7261130E" w:rsidR="000E167C" w:rsidRPr="008048D2" w:rsidRDefault="004F42AC" w:rsidP="000E167C">
            <w:pPr>
              <w:jc w:val="center"/>
              <w:rPr>
                <w:sz w:val="18"/>
                <w:szCs w:val="18"/>
              </w:rPr>
            </w:pPr>
            <w:r w:rsidRPr="008048D2">
              <w:rPr>
                <w:sz w:val="18"/>
                <w:szCs w:val="18"/>
              </w:rPr>
              <w:t>Sp</w:t>
            </w:r>
            <w:r w:rsidR="00CD6E55" w:rsidRPr="008048D2">
              <w:rPr>
                <w:sz w:val="18"/>
                <w:szCs w:val="18"/>
              </w:rPr>
              <w:t>eaker</w:t>
            </w:r>
          </w:p>
        </w:tc>
        <w:tc>
          <w:tcPr>
            <w:tcW w:w="1276" w:type="dxa"/>
          </w:tcPr>
          <w:p w14:paraId="7BF2AB8D" w14:textId="08CEAD0A" w:rsidR="000E167C" w:rsidRPr="008048D2" w:rsidRDefault="00CD6E55" w:rsidP="000E167C">
            <w:pPr>
              <w:jc w:val="center"/>
              <w:rPr>
                <w:sz w:val="18"/>
                <w:szCs w:val="18"/>
              </w:rPr>
            </w:pPr>
            <w:r w:rsidRPr="008048D2">
              <w:rPr>
                <w:sz w:val="18"/>
                <w:szCs w:val="18"/>
              </w:rPr>
              <w:t>Sound</w:t>
            </w:r>
          </w:p>
        </w:tc>
        <w:tc>
          <w:tcPr>
            <w:tcW w:w="2651" w:type="dxa"/>
          </w:tcPr>
          <w:p w14:paraId="27AC3C9B" w14:textId="145943AB" w:rsidR="000E167C" w:rsidRPr="008048D2" w:rsidRDefault="00CD6E55" w:rsidP="000E167C">
            <w:pPr>
              <w:keepNext/>
              <w:jc w:val="center"/>
              <w:rPr>
                <w:sz w:val="18"/>
                <w:szCs w:val="18"/>
              </w:rPr>
            </w:pPr>
            <w:r w:rsidRPr="008048D2">
              <w:rPr>
                <w:sz w:val="18"/>
                <w:szCs w:val="18"/>
              </w:rPr>
              <w:t>Lyd</w:t>
            </w:r>
          </w:p>
        </w:tc>
      </w:tr>
      <w:tr w:rsidR="00E02BCF" w14:paraId="795CDD60" w14:textId="77777777" w:rsidTr="0050771D">
        <w:trPr>
          <w:trHeight w:val="340"/>
          <w:jc w:val="center"/>
        </w:trPr>
        <w:tc>
          <w:tcPr>
            <w:tcW w:w="1129" w:type="dxa"/>
            <w:vMerge w:val="restart"/>
          </w:tcPr>
          <w:p w14:paraId="522FD1D3" w14:textId="1DF78FED" w:rsidR="00E02BCF" w:rsidRPr="008048D2" w:rsidRDefault="008048D2" w:rsidP="000E167C">
            <w:pPr>
              <w:jc w:val="center"/>
              <w:rPr>
                <w:sz w:val="18"/>
                <w:szCs w:val="18"/>
              </w:rPr>
            </w:pPr>
            <w:r>
              <w:rPr>
                <w:sz w:val="18"/>
                <w:szCs w:val="18"/>
              </w:rPr>
              <w:t>Fejltæller</w:t>
            </w:r>
          </w:p>
        </w:tc>
        <w:tc>
          <w:tcPr>
            <w:tcW w:w="1276" w:type="dxa"/>
            <w:vMerge w:val="restart"/>
          </w:tcPr>
          <w:p w14:paraId="0F9173A8" w14:textId="5379F2D7" w:rsidR="00E02BCF" w:rsidRPr="008048D2" w:rsidRDefault="008048D2" w:rsidP="000E167C">
            <w:pPr>
              <w:jc w:val="center"/>
              <w:rPr>
                <w:sz w:val="18"/>
                <w:szCs w:val="18"/>
              </w:rPr>
            </w:pPr>
            <w:r>
              <w:rPr>
                <w:sz w:val="18"/>
                <w:szCs w:val="18"/>
              </w:rPr>
              <w:t>Tæller fejl</w:t>
            </w:r>
          </w:p>
        </w:tc>
        <w:tc>
          <w:tcPr>
            <w:tcW w:w="2693" w:type="dxa"/>
          </w:tcPr>
          <w:p w14:paraId="5A0EAC00" w14:textId="45F1A167" w:rsidR="00E02BCF" w:rsidRPr="008048D2" w:rsidRDefault="00E02BCF" w:rsidP="000E167C">
            <w:pPr>
              <w:jc w:val="center"/>
              <w:rPr>
                <w:sz w:val="18"/>
                <w:szCs w:val="18"/>
              </w:rPr>
            </w:pPr>
            <w:r w:rsidRPr="008048D2">
              <w:rPr>
                <w:sz w:val="18"/>
                <w:szCs w:val="18"/>
              </w:rPr>
              <w:t>P1</w:t>
            </w:r>
          </w:p>
        </w:tc>
        <w:tc>
          <w:tcPr>
            <w:tcW w:w="1276" w:type="dxa"/>
          </w:tcPr>
          <w:p w14:paraId="7FE97023" w14:textId="63D3535E" w:rsidR="00E02BCF" w:rsidRPr="008048D2" w:rsidRDefault="00E02BCF" w:rsidP="000E167C">
            <w:pPr>
              <w:jc w:val="center"/>
              <w:rPr>
                <w:sz w:val="18"/>
                <w:szCs w:val="18"/>
              </w:rPr>
            </w:pPr>
            <w:r w:rsidRPr="008048D2">
              <w:rPr>
                <w:sz w:val="18"/>
                <w:szCs w:val="18"/>
              </w:rPr>
              <w:t>9.6V</w:t>
            </w:r>
          </w:p>
        </w:tc>
        <w:tc>
          <w:tcPr>
            <w:tcW w:w="2651" w:type="dxa"/>
          </w:tcPr>
          <w:p w14:paraId="397FDD62" w14:textId="1DAB09AF" w:rsidR="00E02BCF" w:rsidRPr="008048D2" w:rsidRDefault="00A816E2" w:rsidP="000E167C">
            <w:pPr>
              <w:keepNext/>
              <w:jc w:val="center"/>
              <w:rPr>
                <w:sz w:val="18"/>
                <w:szCs w:val="18"/>
              </w:rPr>
            </w:pPr>
            <w:r w:rsidRPr="008048D2">
              <w:rPr>
                <w:sz w:val="18"/>
                <w:szCs w:val="18"/>
              </w:rPr>
              <w:t>Strømforsyning</w:t>
            </w:r>
          </w:p>
        </w:tc>
      </w:tr>
      <w:tr w:rsidR="00E02BCF" w14:paraId="500E99B5" w14:textId="77777777" w:rsidTr="0050771D">
        <w:trPr>
          <w:trHeight w:val="340"/>
          <w:jc w:val="center"/>
        </w:trPr>
        <w:tc>
          <w:tcPr>
            <w:tcW w:w="1129" w:type="dxa"/>
            <w:vMerge/>
          </w:tcPr>
          <w:p w14:paraId="06B64C1D" w14:textId="77777777" w:rsidR="00E02BCF" w:rsidRPr="008048D2" w:rsidRDefault="00E02BCF" w:rsidP="000E167C">
            <w:pPr>
              <w:jc w:val="center"/>
              <w:rPr>
                <w:sz w:val="18"/>
                <w:szCs w:val="18"/>
              </w:rPr>
            </w:pPr>
          </w:p>
        </w:tc>
        <w:tc>
          <w:tcPr>
            <w:tcW w:w="1276" w:type="dxa"/>
            <w:vMerge/>
          </w:tcPr>
          <w:p w14:paraId="1A92A5B1" w14:textId="77777777" w:rsidR="00E02BCF" w:rsidRPr="008048D2" w:rsidRDefault="00E02BCF" w:rsidP="000E167C">
            <w:pPr>
              <w:jc w:val="center"/>
              <w:rPr>
                <w:sz w:val="18"/>
                <w:szCs w:val="18"/>
              </w:rPr>
            </w:pPr>
          </w:p>
        </w:tc>
        <w:tc>
          <w:tcPr>
            <w:tcW w:w="2693" w:type="dxa"/>
          </w:tcPr>
          <w:p w14:paraId="06EB30C6" w14:textId="052FC9BD" w:rsidR="00E02BCF" w:rsidRPr="008048D2" w:rsidRDefault="00A816E2" w:rsidP="000E167C">
            <w:pPr>
              <w:jc w:val="center"/>
              <w:rPr>
                <w:sz w:val="18"/>
                <w:szCs w:val="18"/>
              </w:rPr>
            </w:pPr>
            <w:r w:rsidRPr="008048D2">
              <w:rPr>
                <w:sz w:val="18"/>
                <w:szCs w:val="18"/>
              </w:rPr>
              <w:t>P2</w:t>
            </w:r>
          </w:p>
        </w:tc>
        <w:tc>
          <w:tcPr>
            <w:tcW w:w="1276" w:type="dxa"/>
          </w:tcPr>
          <w:p w14:paraId="07BADB9F" w14:textId="652D8097" w:rsidR="00E02BCF" w:rsidRPr="008048D2" w:rsidRDefault="00A816E2" w:rsidP="000E167C">
            <w:pPr>
              <w:jc w:val="center"/>
              <w:rPr>
                <w:sz w:val="18"/>
                <w:szCs w:val="18"/>
              </w:rPr>
            </w:pPr>
            <w:r w:rsidRPr="008048D2">
              <w:rPr>
                <w:sz w:val="18"/>
                <w:szCs w:val="18"/>
              </w:rPr>
              <w:t>GND</w:t>
            </w:r>
          </w:p>
        </w:tc>
        <w:tc>
          <w:tcPr>
            <w:tcW w:w="2651" w:type="dxa"/>
          </w:tcPr>
          <w:p w14:paraId="26882560" w14:textId="42CD6A63" w:rsidR="00E02BCF" w:rsidRPr="008048D2" w:rsidRDefault="00046229" w:rsidP="000E167C">
            <w:pPr>
              <w:keepNext/>
              <w:jc w:val="center"/>
              <w:rPr>
                <w:sz w:val="18"/>
                <w:szCs w:val="18"/>
              </w:rPr>
            </w:pPr>
            <w:r w:rsidRPr="008048D2">
              <w:rPr>
                <w:sz w:val="18"/>
                <w:szCs w:val="18"/>
              </w:rPr>
              <w:t>Reference (Ground)</w:t>
            </w:r>
          </w:p>
        </w:tc>
      </w:tr>
      <w:tr w:rsidR="00E02BCF" w14:paraId="15CA8418" w14:textId="77777777" w:rsidTr="0050771D">
        <w:trPr>
          <w:trHeight w:val="340"/>
          <w:jc w:val="center"/>
        </w:trPr>
        <w:tc>
          <w:tcPr>
            <w:tcW w:w="1129" w:type="dxa"/>
            <w:vMerge/>
          </w:tcPr>
          <w:p w14:paraId="1FD545E1" w14:textId="77777777" w:rsidR="00E02BCF" w:rsidRPr="008048D2" w:rsidRDefault="00E02BCF" w:rsidP="000E167C">
            <w:pPr>
              <w:jc w:val="center"/>
              <w:rPr>
                <w:sz w:val="18"/>
                <w:szCs w:val="18"/>
              </w:rPr>
            </w:pPr>
          </w:p>
        </w:tc>
        <w:tc>
          <w:tcPr>
            <w:tcW w:w="1276" w:type="dxa"/>
            <w:vMerge/>
          </w:tcPr>
          <w:p w14:paraId="53E68BF3" w14:textId="77777777" w:rsidR="00E02BCF" w:rsidRPr="008048D2" w:rsidRDefault="00E02BCF" w:rsidP="000E167C">
            <w:pPr>
              <w:jc w:val="center"/>
              <w:rPr>
                <w:sz w:val="18"/>
                <w:szCs w:val="18"/>
              </w:rPr>
            </w:pPr>
          </w:p>
        </w:tc>
        <w:tc>
          <w:tcPr>
            <w:tcW w:w="2693" w:type="dxa"/>
          </w:tcPr>
          <w:p w14:paraId="4E93C07E" w14:textId="60807010" w:rsidR="00E02BCF" w:rsidRPr="008048D2" w:rsidRDefault="00046229" w:rsidP="000E167C">
            <w:pPr>
              <w:jc w:val="center"/>
              <w:rPr>
                <w:sz w:val="18"/>
                <w:szCs w:val="18"/>
              </w:rPr>
            </w:pPr>
            <w:r w:rsidRPr="008048D2">
              <w:rPr>
                <w:sz w:val="18"/>
                <w:szCs w:val="18"/>
              </w:rPr>
              <w:t>Fejltæller</w:t>
            </w:r>
          </w:p>
        </w:tc>
        <w:tc>
          <w:tcPr>
            <w:tcW w:w="1276" w:type="dxa"/>
          </w:tcPr>
          <w:p w14:paraId="154C8C1A" w14:textId="2B4F588D" w:rsidR="00E02BCF" w:rsidRPr="008048D2" w:rsidRDefault="00046229" w:rsidP="000E167C">
            <w:pPr>
              <w:jc w:val="center"/>
              <w:rPr>
                <w:sz w:val="18"/>
                <w:szCs w:val="18"/>
              </w:rPr>
            </w:pPr>
            <w:r w:rsidRPr="008048D2">
              <w:rPr>
                <w:sz w:val="18"/>
                <w:szCs w:val="18"/>
              </w:rPr>
              <w:t>7-</w:t>
            </w:r>
            <w:r w:rsidR="00011617" w:rsidRPr="008048D2">
              <w:rPr>
                <w:sz w:val="18"/>
                <w:szCs w:val="18"/>
              </w:rPr>
              <w:t>S</w:t>
            </w:r>
            <w:r w:rsidRPr="008048D2">
              <w:rPr>
                <w:sz w:val="18"/>
                <w:szCs w:val="18"/>
              </w:rPr>
              <w:t>eg</w:t>
            </w:r>
          </w:p>
        </w:tc>
        <w:tc>
          <w:tcPr>
            <w:tcW w:w="2651" w:type="dxa"/>
          </w:tcPr>
          <w:p w14:paraId="34A76B42" w14:textId="7CE2EADD" w:rsidR="00E02BCF" w:rsidRPr="008048D2" w:rsidRDefault="00167A7E" w:rsidP="000E167C">
            <w:pPr>
              <w:keepNext/>
              <w:jc w:val="center"/>
              <w:rPr>
                <w:sz w:val="18"/>
                <w:szCs w:val="18"/>
              </w:rPr>
            </w:pPr>
            <w:r w:rsidRPr="008048D2">
              <w:rPr>
                <w:sz w:val="18"/>
                <w:szCs w:val="18"/>
              </w:rPr>
              <w:t>Antal fejl</w:t>
            </w:r>
          </w:p>
        </w:tc>
      </w:tr>
    </w:tbl>
    <w:p w14:paraId="1D84F49E" w14:textId="4B944E7D" w:rsidR="009C73C6" w:rsidRDefault="009C73C6" w:rsidP="000D3CF7">
      <w:pPr>
        <w:pStyle w:val="Caption"/>
        <w:keepNext/>
        <w:jc w:val="center"/>
      </w:pPr>
      <w:bookmarkStart w:id="88" w:name="_Ref29983544"/>
      <w:r>
        <w:t xml:space="preserve">Tabel </w:t>
      </w:r>
      <w:fldSimple w:instr=" SEQ Tabel \* ARABIC ">
        <w:r w:rsidR="00532564">
          <w:rPr>
            <w:noProof/>
          </w:rPr>
          <w:t>2</w:t>
        </w:r>
      </w:fldSimple>
      <w:bookmarkEnd w:id="88"/>
      <w:r>
        <w:t>-</w:t>
      </w:r>
      <w:r w:rsidR="005630D4">
        <w:t xml:space="preserve"> </w:t>
      </w:r>
      <w:r w:rsidR="00FC110F">
        <w:t>Blok</w:t>
      </w:r>
      <w:r w:rsidR="005630D4">
        <w:t>beskrivelse</w:t>
      </w:r>
      <w:r w:rsidR="00FC110F">
        <w:t xml:space="preserve"> af BDD</w:t>
      </w:r>
    </w:p>
    <w:p w14:paraId="5E7E215C" w14:textId="25DCDB31" w:rsidR="00722C04" w:rsidRPr="00722C04" w:rsidRDefault="00722C04" w:rsidP="00BE4361">
      <w:pPr>
        <w:pStyle w:val="Caption"/>
      </w:pPr>
    </w:p>
    <w:p w14:paraId="6EF360E8" w14:textId="20C08398" w:rsidR="00C37E0C" w:rsidRPr="000F5B65" w:rsidRDefault="00A12458" w:rsidP="7F0EC4F0">
      <w:pPr>
        <w:spacing w:after="0"/>
        <w:jc w:val="center"/>
      </w:pPr>
      <w:r>
        <w:object w:dxaOrig="18133" w:dyaOrig="11161" w14:anchorId="48D8C7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79pt" o:ole="">
            <v:imagedata r:id="rId18" o:title=""/>
          </v:shape>
          <o:OLEObject Type="Embed" ProgID="Visio.Drawing.15" ShapeID="_x0000_i1025" DrawAspect="Content" ObjectID="_1640661669" r:id="rId19"/>
        </w:object>
      </w:r>
    </w:p>
    <w:p w14:paraId="6F95F644" w14:textId="5EE9D840" w:rsidR="00C37E0C" w:rsidRPr="00957C04" w:rsidRDefault="17726EF3" w:rsidP="00957C04">
      <w:pPr>
        <w:pStyle w:val="Caption"/>
        <w:jc w:val="center"/>
        <w:rPr>
          <w:color w:val="auto"/>
        </w:rPr>
      </w:pPr>
      <w:bookmarkStart w:id="89" w:name="_Ref30070702"/>
      <w:r>
        <w:t xml:space="preserve">Figur </w:t>
      </w:r>
      <w:fldSimple w:instr=" SEQ Figur \* ARABIC ">
        <w:r w:rsidR="00532564">
          <w:rPr>
            <w:noProof/>
          </w:rPr>
          <w:t>9</w:t>
        </w:r>
      </w:fldSimple>
      <w:bookmarkEnd w:id="89"/>
      <w:r w:rsidR="00957C04">
        <w:t xml:space="preserve"> -</w:t>
      </w:r>
      <w:r>
        <w:t xml:space="preserve"> IBD af bilen</w:t>
      </w:r>
    </w:p>
    <w:p w14:paraId="50091077" w14:textId="77777777" w:rsidR="00B3001B" w:rsidRDefault="00B3001B" w:rsidP="4648C0B9"/>
    <w:p w14:paraId="42152A89" w14:textId="77EFEE33" w:rsidR="00C37E0C" w:rsidRPr="000F5B65" w:rsidRDefault="004B3304" w:rsidP="4648C0B9">
      <w:pPr>
        <w:rPr>
          <w:color w:val="000000" w:themeColor="text1"/>
        </w:rPr>
      </w:pPr>
      <w:r>
        <w:fldChar w:fldCharType="begin"/>
      </w:r>
      <w:r>
        <w:rPr>
          <w:color w:val="000000" w:themeColor="text1"/>
        </w:rPr>
        <w:instrText xml:space="preserve"> REF _Ref29983638 \h </w:instrText>
      </w:r>
      <w:r>
        <w:fldChar w:fldCharType="separate"/>
      </w:r>
      <w:r w:rsidR="00532564">
        <w:t xml:space="preserve">Tabel </w:t>
      </w:r>
      <w:r w:rsidR="00532564">
        <w:rPr>
          <w:noProof/>
        </w:rPr>
        <w:t>3</w:t>
      </w:r>
      <w:r>
        <w:fldChar w:fldCharType="end"/>
      </w:r>
      <w:r w:rsidR="00E04390" w:rsidRPr="000F5B65">
        <w:rPr>
          <w:color w:val="000000" w:themeColor="text1"/>
        </w:rPr>
        <w:t xml:space="preserve">, er et mere uddybende overblik over diverse signaler fundet på </w:t>
      </w:r>
      <w:r w:rsidR="00264025">
        <w:rPr>
          <w:color w:val="000000" w:themeColor="text1"/>
        </w:rPr>
        <w:fldChar w:fldCharType="begin"/>
      </w:r>
      <w:r w:rsidR="00264025">
        <w:rPr>
          <w:color w:val="000000" w:themeColor="text1"/>
        </w:rPr>
        <w:instrText xml:space="preserve"> REF _Ref30070702 \h </w:instrText>
      </w:r>
      <w:r w:rsidR="00264025">
        <w:rPr>
          <w:color w:val="000000" w:themeColor="text1"/>
        </w:rPr>
      </w:r>
      <w:r w:rsidR="00264025">
        <w:rPr>
          <w:color w:val="000000" w:themeColor="text1"/>
        </w:rPr>
        <w:fldChar w:fldCharType="separate"/>
      </w:r>
      <w:r w:rsidR="00532564">
        <w:t xml:space="preserve">Figur </w:t>
      </w:r>
      <w:r w:rsidR="00532564">
        <w:rPr>
          <w:noProof/>
        </w:rPr>
        <w:t>9</w:t>
      </w:r>
      <w:r w:rsidR="00264025">
        <w:rPr>
          <w:color w:val="000000" w:themeColor="text1"/>
        </w:rPr>
        <w:fldChar w:fldCharType="end"/>
      </w:r>
      <w:r w:rsidR="00264025">
        <w:rPr>
          <w:color w:val="000000" w:themeColor="text1"/>
        </w:rPr>
        <w:t>.</w:t>
      </w:r>
      <w:r w:rsidR="00E04390" w:rsidRPr="000F5B65">
        <w:rPr>
          <w:color w:val="000000" w:themeColor="text1"/>
        </w:rPr>
        <w:t xml:space="preserve"> Tabellen </w:t>
      </w:r>
      <w:r w:rsidR="00747D9B" w:rsidRPr="000F5B65">
        <w:rPr>
          <w:color w:val="000000" w:themeColor="text1"/>
        </w:rPr>
        <w:t>viser</w:t>
      </w:r>
      <w:r w:rsidR="00E04390" w:rsidRPr="000F5B65">
        <w:rPr>
          <w:color w:val="000000" w:themeColor="text1"/>
        </w:rPr>
        <w:t xml:space="preserve">, hvor de forskellige signaler </w:t>
      </w:r>
      <w:r w:rsidR="002A63DE" w:rsidRPr="000F5B65">
        <w:rPr>
          <w:color w:val="000000" w:themeColor="text1"/>
        </w:rPr>
        <w:t>stammer fra</w:t>
      </w:r>
      <w:r w:rsidR="00E04390" w:rsidRPr="000F5B65">
        <w:rPr>
          <w:color w:val="000000" w:themeColor="text1"/>
        </w:rPr>
        <w:t xml:space="preserve"> og </w:t>
      </w:r>
      <w:r w:rsidR="00337936" w:rsidRPr="000F5B65">
        <w:rPr>
          <w:color w:val="000000" w:themeColor="text1"/>
        </w:rPr>
        <w:t xml:space="preserve">hvilke </w:t>
      </w:r>
      <w:r w:rsidR="00D95B5C" w:rsidRPr="000F5B65">
        <w:rPr>
          <w:color w:val="000000" w:themeColor="text1"/>
        </w:rPr>
        <w:t>enheder</w:t>
      </w:r>
      <w:r w:rsidR="00B574C4" w:rsidRPr="000F5B65">
        <w:rPr>
          <w:color w:val="000000" w:themeColor="text1"/>
        </w:rPr>
        <w:t>, der</w:t>
      </w:r>
      <w:r w:rsidR="00D95B5C" w:rsidRPr="000F5B65">
        <w:rPr>
          <w:color w:val="000000" w:themeColor="text1"/>
        </w:rPr>
        <w:t xml:space="preserve"> gør brug af </w:t>
      </w:r>
      <w:r w:rsidR="00682BC6" w:rsidRPr="000F5B65">
        <w:rPr>
          <w:color w:val="000000" w:themeColor="text1"/>
        </w:rPr>
        <w:t>signalet</w:t>
      </w:r>
      <w:r w:rsidR="00E04390" w:rsidRPr="000F5B65">
        <w:rPr>
          <w:color w:val="000000" w:themeColor="text1"/>
        </w:rPr>
        <w:t xml:space="preserve">. </w:t>
      </w:r>
      <w:r w:rsidR="00682BC6" w:rsidRPr="000F5B65">
        <w:rPr>
          <w:color w:val="000000" w:themeColor="text1"/>
        </w:rPr>
        <w:t>Vi ser altså sammenhængen, mellem kilden (</w:t>
      </w:r>
      <w:r w:rsidR="00974E55" w:rsidRPr="000F5B65">
        <w:rPr>
          <w:color w:val="000000" w:themeColor="text1"/>
        </w:rPr>
        <w:t>Port 1</w:t>
      </w:r>
      <w:r w:rsidR="00682BC6" w:rsidRPr="000F5B65">
        <w:rPr>
          <w:color w:val="000000" w:themeColor="text1"/>
        </w:rPr>
        <w:t xml:space="preserve">) og </w:t>
      </w:r>
      <w:r w:rsidR="00974E55" w:rsidRPr="000F5B65">
        <w:rPr>
          <w:color w:val="000000" w:themeColor="text1"/>
        </w:rPr>
        <w:t>destination</w:t>
      </w:r>
      <w:r w:rsidR="00D35782" w:rsidRPr="000F5B65">
        <w:rPr>
          <w:color w:val="000000" w:themeColor="text1"/>
        </w:rPr>
        <w:t>en</w:t>
      </w:r>
      <w:r w:rsidR="00974E55" w:rsidRPr="000F5B65">
        <w:rPr>
          <w:color w:val="000000" w:themeColor="text1"/>
        </w:rPr>
        <w:t xml:space="preserve"> (Port 2)</w:t>
      </w:r>
      <w:r w:rsidR="00682BC6" w:rsidRPr="000F5B65">
        <w:rPr>
          <w:color w:val="000000" w:themeColor="text1"/>
        </w:rPr>
        <w:t xml:space="preserve"> </w:t>
      </w:r>
      <w:r w:rsidR="00E04390" w:rsidRPr="000F5B65">
        <w:rPr>
          <w:color w:val="000000" w:themeColor="text1"/>
        </w:rPr>
        <w:t>skrevet i BDD’en.</w:t>
      </w:r>
    </w:p>
    <w:tbl>
      <w:tblPr>
        <w:tblStyle w:val="TableGrid"/>
        <w:tblW w:w="9024" w:type="dxa"/>
        <w:tblLayout w:type="fixed"/>
        <w:tblLook w:val="06A0" w:firstRow="1" w:lastRow="0" w:firstColumn="1" w:lastColumn="0" w:noHBand="1" w:noVBand="1"/>
      </w:tblPr>
      <w:tblGrid>
        <w:gridCol w:w="1696"/>
        <w:gridCol w:w="1560"/>
        <w:gridCol w:w="1134"/>
        <w:gridCol w:w="1701"/>
        <w:gridCol w:w="1559"/>
        <w:gridCol w:w="1374"/>
      </w:tblGrid>
      <w:tr w:rsidR="569DBA65" w14:paraId="637624E6" w14:textId="77777777" w:rsidTr="00FD26B0">
        <w:tc>
          <w:tcPr>
            <w:tcW w:w="1696" w:type="dxa"/>
          </w:tcPr>
          <w:p w14:paraId="621FCEC3" w14:textId="60819987" w:rsidR="569DBA65" w:rsidRPr="00FC2C48" w:rsidRDefault="569DBA65" w:rsidP="00FC2C48">
            <w:pPr>
              <w:jc w:val="center"/>
              <w:rPr>
                <w:b/>
                <w:sz w:val="24"/>
              </w:rPr>
            </w:pPr>
            <w:r w:rsidRPr="00FC2C48">
              <w:rPr>
                <w:b/>
                <w:sz w:val="24"/>
              </w:rPr>
              <w:t>Signalnavn</w:t>
            </w:r>
          </w:p>
        </w:tc>
        <w:tc>
          <w:tcPr>
            <w:tcW w:w="1560" w:type="dxa"/>
          </w:tcPr>
          <w:p w14:paraId="0CE825A6" w14:textId="00F62312" w:rsidR="569DBA65" w:rsidRPr="00FC2C48" w:rsidRDefault="569DBA65" w:rsidP="00FC2C48">
            <w:pPr>
              <w:jc w:val="center"/>
              <w:rPr>
                <w:b/>
                <w:sz w:val="24"/>
              </w:rPr>
            </w:pPr>
            <w:r w:rsidRPr="00FC2C48">
              <w:rPr>
                <w:b/>
                <w:sz w:val="24"/>
              </w:rPr>
              <w:t>Funktion</w:t>
            </w:r>
          </w:p>
        </w:tc>
        <w:tc>
          <w:tcPr>
            <w:tcW w:w="1134" w:type="dxa"/>
          </w:tcPr>
          <w:p w14:paraId="797E058E" w14:textId="0297501E" w:rsidR="569DBA65" w:rsidRPr="00FC2C48" w:rsidRDefault="569DBA65" w:rsidP="00FC2C48">
            <w:pPr>
              <w:jc w:val="center"/>
              <w:rPr>
                <w:b/>
                <w:sz w:val="24"/>
              </w:rPr>
            </w:pPr>
            <w:r w:rsidRPr="00FC2C48">
              <w:rPr>
                <w:b/>
                <w:sz w:val="24"/>
              </w:rPr>
              <w:t>Område</w:t>
            </w:r>
          </w:p>
        </w:tc>
        <w:tc>
          <w:tcPr>
            <w:tcW w:w="1701" w:type="dxa"/>
          </w:tcPr>
          <w:p w14:paraId="2785E832" w14:textId="177E465B" w:rsidR="569DBA65" w:rsidRPr="00FC2C48" w:rsidRDefault="569DBA65" w:rsidP="00FC2C48">
            <w:pPr>
              <w:jc w:val="center"/>
              <w:rPr>
                <w:b/>
                <w:sz w:val="24"/>
              </w:rPr>
            </w:pPr>
            <w:r w:rsidRPr="00FC2C48">
              <w:rPr>
                <w:b/>
                <w:sz w:val="24"/>
              </w:rPr>
              <w:t>Port 1 (source)</w:t>
            </w:r>
          </w:p>
        </w:tc>
        <w:tc>
          <w:tcPr>
            <w:tcW w:w="1559" w:type="dxa"/>
          </w:tcPr>
          <w:p w14:paraId="0F5AF6AF" w14:textId="538C3A3A" w:rsidR="569DBA65" w:rsidRPr="00FC2C48" w:rsidRDefault="569DBA65" w:rsidP="00FC2C48">
            <w:pPr>
              <w:jc w:val="center"/>
              <w:rPr>
                <w:b/>
                <w:sz w:val="24"/>
              </w:rPr>
            </w:pPr>
            <w:r w:rsidRPr="00FC2C48">
              <w:rPr>
                <w:b/>
                <w:sz w:val="24"/>
              </w:rPr>
              <w:t>Port 2 (destination)</w:t>
            </w:r>
          </w:p>
        </w:tc>
        <w:tc>
          <w:tcPr>
            <w:tcW w:w="1374" w:type="dxa"/>
          </w:tcPr>
          <w:p w14:paraId="21486813" w14:textId="6658E5A5" w:rsidR="569DBA65" w:rsidRPr="00FC2C48" w:rsidRDefault="569DBA65" w:rsidP="00FC2C48">
            <w:pPr>
              <w:jc w:val="center"/>
              <w:rPr>
                <w:b/>
                <w:sz w:val="24"/>
              </w:rPr>
            </w:pPr>
            <w:r w:rsidRPr="00186423">
              <w:rPr>
                <w:b/>
              </w:rPr>
              <w:t>Kommentar</w:t>
            </w:r>
          </w:p>
        </w:tc>
      </w:tr>
      <w:tr w:rsidR="569DBA65" w14:paraId="51F39579" w14:textId="77777777" w:rsidTr="00FD26B0">
        <w:trPr>
          <w:trHeight w:val="454"/>
        </w:trPr>
        <w:tc>
          <w:tcPr>
            <w:tcW w:w="1696" w:type="dxa"/>
          </w:tcPr>
          <w:p w14:paraId="20663CF9" w14:textId="7A1B227A" w:rsidR="569DBA65" w:rsidRPr="008048D2" w:rsidRDefault="569DBA65" w:rsidP="00FC2C48">
            <w:pPr>
              <w:jc w:val="center"/>
              <w:rPr>
                <w:sz w:val="18"/>
                <w:szCs w:val="18"/>
              </w:rPr>
            </w:pPr>
            <w:r w:rsidRPr="008048D2">
              <w:rPr>
                <w:sz w:val="18"/>
                <w:szCs w:val="18"/>
              </w:rPr>
              <w:t>GND</w:t>
            </w:r>
          </w:p>
        </w:tc>
        <w:tc>
          <w:tcPr>
            <w:tcW w:w="1560" w:type="dxa"/>
          </w:tcPr>
          <w:p w14:paraId="5E82F032" w14:textId="4B528E0C" w:rsidR="569DBA65" w:rsidRPr="008048D2" w:rsidRDefault="569DBA65" w:rsidP="00FC2C48">
            <w:pPr>
              <w:jc w:val="center"/>
              <w:rPr>
                <w:sz w:val="18"/>
                <w:szCs w:val="18"/>
              </w:rPr>
            </w:pPr>
            <w:r w:rsidRPr="008048D2">
              <w:rPr>
                <w:sz w:val="18"/>
                <w:szCs w:val="18"/>
              </w:rPr>
              <w:t>Reference til spænding</w:t>
            </w:r>
          </w:p>
        </w:tc>
        <w:tc>
          <w:tcPr>
            <w:tcW w:w="1134" w:type="dxa"/>
          </w:tcPr>
          <w:p w14:paraId="31BD6F61" w14:textId="7822F93C" w:rsidR="569DBA65" w:rsidRPr="008048D2" w:rsidRDefault="569DBA65" w:rsidP="00FC2C48">
            <w:pPr>
              <w:jc w:val="center"/>
              <w:rPr>
                <w:sz w:val="18"/>
                <w:szCs w:val="18"/>
              </w:rPr>
            </w:pPr>
            <w:r w:rsidRPr="008048D2">
              <w:rPr>
                <w:sz w:val="18"/>
                <w:szCs w:val="18"/>
              </w:rPr>
              <w:t>0V</w:t>
            </w:r>
          </w:p>
        </w:tc>
        <w:tc>
          <w:tcPr>
            <w:tcW w:w="1701" w:type="dxa"/>
          </w:tcPr>
          <w:p w14:paraId="6632F0BC" w14:textId="48406688" w:rsidR="569DBA65" w:rsidRPr="008048D2" w:rsidRDefault="569DBA65" w:rsidP="00FC2C48">
            <w:pPr>
              <w:jc w:val="center"/>
              <w:rPr>
                <w:sz w:val="18"/>
                <w:szCs w:val="18"/>
              </w:rPr>
            </w:pPr>
            <w:r w:rsidRPr="008048D2">
              <w:rPr>
                <w:sz w:val="18"/>
                <w:szCs w:val="18"/>
              </w:rPr>
              <w:t xml:space="preserve">Power Supply, </w:t>
            </w:r>
            <w:r w:rsidR="007C2B13" w:rsidRPr="008048D2">
              <w:rPr>
                <w:sz w:val="18"/>
                <w:szCs w:val="18"/>
              </w:rPr>
              <w:t>P</w:t>
            </w:r>
            <w:r w:rsidRPr="008048D2">
              <w:rPr>
                <w:sz w:val="18"/>
                <w:szCs w:val="18"/>
              </w:rPr>
              <w:t>4</w:t>
            </w:r>
          </w:p>
        </w:tc>
        <w:tc>
          <w:tcPr>
            <w:tcW w:w="1559" w:type="dxa"/>
          </w:tcPr>
          <w:p w14:paraId="5FB73732" w14:textId="0F95F208" w:rsidR="569DBA65" w:rsidRPr="008048D2" w:rsidRDefault="569DBA65" w:rsidP="00FC2C48">
            <w:pPr>
              <w:jc w:val="center"/>
              <w:rPr>
                <w:sz w:val="18"/>
                <w:szCs w:val="18"/>
              </w:rPr>
            </w:pPr>
            <w:r w:rsidRPr="008048D2">
              <w:rPr>
                <w:sz w:val="18"/>
                <w:szCs w:val="18"/>
              </w:rPr>
              <w:t>Arduino, P2 Sensor, P2 Motor, P</w:t>
            </w:r>
            <w:r w:rsidR="00670AA9" w:rsidRPr="008048D2">
              <w:rPr>
                <w:sz w:val="18"/>
                <w:szCs w:val="18"/>
              </w:rPr>
              <w:t>2</w:t>
            </w:r>
            <w:r w:rsidRPr="008048D2">
              <w:rPr>
                <w:sz w:val="18"/>
                <w:szCs w:val="18"/>
              </w:rPr>
              <w:t xml:space="preserve"> </w:t>
            </w:r>
          </w:p>
          <w:p w14:paraId="5B1F86D8" w14:textId="0019A58A" w:rsidR="569DBA65" w:rsidRPr="008048D2" w:rsidRDefault="569DBA65" w:rsidP="00FC2C48">
            <w:pPr>
              <w:jc w:val="center"/>
              <w:rPr>
                <w:sz w:val="18"/>
                <w:szCs w:val="18"/>
              </w:rPr>
            </w:pPr>
            <w:r w:rsidRPr="008048D2">
              <w:rPr>
                <w:sz w:val="18"/>
                <w:szCs w:val="18"/>
              </w:rPr>
              <w:t xml:space="preserve">Light, </w:t>
            </w:r>
            <w:r w:rsidR="007C2B13" w:rsidRPr="008048D2">
              <w:rPr>
                <w:sz w:val="18"/>
                <w:szCs w:val="18"/>
              </w:rPr>
              <w:t>P</w:t>
            </w:r>
            <w:r w:rsidR="00670AA9" w:rsidRPr="008048D2">
              <w:rPr>
                <w:sz w:val="18"/>
                <w:szCs w:val="18"/>
              </w:rPr>
              <w:t>2</w:t>
            </w:r>
          </w:p>
          <w:p w14:paraId="712DECFE" w14:textId="5C979C7C" w:rsidR="569DBA65" w:rsidRPr="008048D2" w:rsidRDefault="398DD000" w:rsidP="00FC2C48">
            <w:pPr>
              <w:jc w:val="center"/>
              <w:rPr>
                <w:sz w:val="18"/>
                <w:szCs w:val="18"/>
              </w:rPr>
            </w:pPr>
            <w:r w:rsidRPr="008048D2">
              <w:rPr>
                <w:sz w:val="18"/>
                <w:szCs w:val="18"/>
              </w:rPr>
              <w:t>SOMO-II, P</w:t>
            </w:r>
            <w:r w:rsidR="007C2B13" w:rsidRPr="008048D2">
              <w:rPr>
                <w:sz w:val="18"/>
                <w:szCs w:val="18"/>
              </w:rPr>
              <w:t>2</w:t>
            </w:r>
          </w:p>
          <w:p w14:paraId="19103413" w14:textId="17CF6A9C" w:rsidR="569DBA65" w:rsidRPr="008048D2" w:rsidRDefault="4D6BB9D8" w:rsidP="00FC2C48">
            <w:pPr>
              <w:jc w:val="center"/>
              <w:rPr>
                <w:sz w:val="18"/>
                <w:szCs w:val="18"/>
              </w:rPr>
            </w:pPr>
            <w:r w:rsidRPr="008048D2">
              <w:rPr>
                <w:sz w:val="18"/>
                <w:szCs w:val="18"/>
              </w:rPr>
              <w:t>Fejltæller, P2</w:t>
            </w:r>
          </w:p>
        </w:tc>
        <w:tc>
          <w:tcPr>
            <w:tcW w:w="1374" w:type="dxa"/>
          </w:tcPr>
          <w:p w14:paraId="7CE16C5E" w14:textId="1DEFE921" w:rsidR="569DBA65" w:rsidRPr="008048D2" w:rsidRDefault="00136550" w:rsidP="00FC2C48">
            <w:pPr>
              <w:jc w:val="center"/>
              <w:rPr>
                <w:sz w:val="18"/>
                <w:szCs w:val="18"/>
              </w:rPr>
            </w:pPr>
            <w:r w:rsidRPr="008048D2">
              <w:rPr>
                <w:sz w:val="18"/>
                <w:szCs w:val="18"/>
              </w:rPr>
              <w:t>Ground</w:t>
            </w:r>
          </w:p>
        </w:tc>
      </w:tr>
      <w:tr w:rsidR="569DBA65" w:rsidRPr="00672B3A" w14:paraId="5D782FE0" w14:textId="77777777" w:rsidTr="00FD26B0">
        <w:trPr>
          <w:trHeight w:val="454"/>
        </w:trPr>
        <w:tc>
          <w:tcPr>
            <w:tcW w:w="1696" w:type="dxa"/>
          </w:tcPr>
          <w:p w14:paraId="7F8518FB" w14:textId="49A6E5BC" w:rsidR="569DBA65" w:rsidRPr="008048D2" w:rsidRDefault="569DBA65" w:rsidP="00FC2C48">
            <w:pPr>
              <w:jc w:val="center"/>
              <w:rPr>
                <w:sz w:val="18"/>
                <w:szCs w:val="18"/>
              </w:rPr>
            </w:pPr>
            <w:r w:rsidRPr="008048D2">
              <w:rPr>
                <w:sz w:val="18"/>
                <w:szCs w:val="18"/>
              </w:rPr>
              <w:t>powerSupply</w:t>
            </w:r>
          </w:p>
        </w:tc>
        <w:tc>
          <w:tcPr>
            <w:tcW w:w="1560" w:type="dxa"/>
          </w:tcPr>
          <w:p w14:paraId="57D95306" w14:textId="109C4956" w:rsidR="569DBA65" w:rsidRPr="008048D2" w:rsidRDefault="569DBA65" w:rsidP="00FC2C48">
            <w:pPr>
              <w:jc w:val="center"/>
              <w:rPr>
                <w:sz w:val="18"/>
                <w:szCs w:val="18"/>
              </w:rPr>
            </w:pPr>
            <w:r w:rsidRPr="008048D2">
              <w:rPr>
                <w:sz w:val="18"/>
                <w:szCs w:val="18"/>
              </w:rPr>
              <w:t>Strømforsyning</w:t>
            </w:r>
          </w:p>
        </w:tc>
        <w:tc>
          <w:tcPr>
            <w:tcW w:w="1134" w:type="dxa"/>
          </w:tcPr>
          <w:p w14:paraId="2CDF5984" w14:textId="2A40F9EA" w:rsidR="569DBA65" w:rsidRPr="008048D2" w:rsidRDefault="569DBA65" w:rsidP="00FC2C48">
            <w:pPr>
              <w:jc w:val="center"/>
              <w:rPr>
                <w:sz w:val="18"/>
                <w:szCs w:val="18"/>
              </w:rPr>
            </w:pPr>
            <w:r w:rsidRPr="008048D2">
              <w:rPr>
                <w:sz w:val="18"/>
                <w:szCs w:val="18"/>
              </w:rPr>
              <w:t>5V</w:t>
            </w:r>
          </w:p>
        </w:tc>
        <w:tc>
          <w:tcPr>
            <w:tcW w:w="1701" w:type="dxa"/>
          </w:tcPr>
          <w:p w14:paraId="74FBF73A" w14:textId="46B17193" w:rsidR="569DBA65" w:rsidRPr="008048D2" w:rsidRDefault="569DBA65" w:rsidP="00FC2C48">
            <w:pPr>
              <w:jc w:val="center"/>
              <w:rPr>
                <w:sz w:val="18"/>
                <w:szCs w:val="18"/>
              </w:rPr>
            </w:pPr>
            <w:r w:rsidRPr="008048D2">
              <w:rPr>
                <w:sz w:val="18"/>
                <w:szCs w:val="18"/>
              </w:rPr>
              <w:t xml:space="preserve">Power Supply, </w:t>
            </w:r>
            <w:r w:rsidR="007C2B13" w:rsidRPr="008048D2">
              <w:rPr>
                <w:sz w:val="18"/>
                <w:szCs w:val="18"/>
              </w:rPr>
              <w:t>P</w:t>
            </w:r>
            <w:r w:rsidRPr="008048D2">
              <w:rPr>
                <w:sz w:val="18"/>
                <w:szCs w:val="18"/>
              </w:rPr>
              <w:t>3</w:t>
            </w:r>
          </w:p>
        </w:tc>
        <w:tc>
          <w:tcPr>
            <w:tcW w:w="1559" w:type="dxa"/>
          </w:tcPr>
          <w:p w14:paraId="720DADD0" w14:textId="3F585267" w:rsidR="569DBA65" w:rsidRPr="008048D2" w:rsidRDefault="569DBA65" w:rsidP="00FC2C48">
            <w:pPr>
              <w:jc w:val="center"/>
              <w:rPr>
                <w:sz w:val="18"/>
                <w:szCs w:val="18"/>
              </w:rPr>
            </w:pPr>
            <w:r w:rsidRPr="008048D2">
              <w:rPr>
                <w:sz w:val="18"/>
                <w:szCs w:val="18"/>
              </w:rPr>
              <w:t xml:space="preserve">Sensor, </w:t>
            </w:r>
            <w:r w:rsidR="007C2B13" w:rsidRPr="008048D2">
              <w:rPr>
                <w:sz w:val="18"/>
                <w:szCs w:val="18"/>
              </w:rPr>
              <w:t>P</w:t>
            </w:r>
            <w:r w:rsidRPr="008048D2">
              <w:rPr>
                <w:sz w:val="18"/>
                <w:szCs w:val="18"/>
              </w:rPr>
              <w:t>1 Motor, P</w:t>
            </w:r>
            <w:r w:rsidR="004116A1" w:rsidRPr="008048D2">
              <w:rPr>
                <w:sz w:val="18"/>
                <w:szCs w:val="18"/>
              </w:rPr>
              <w:t>3</w:t>
            </w:r>
            <w:r w:rsidRPr="008048D2">
              <w:rPr>
                <w:sz w:val="18"/>
                <w:szCs w:val="18"/>
              </w:rPr>
              <w:t xml:space="preserve"> </w:t>
            </w:r>
          </w:p>
          <w:p w14:paraId="7C41DD3D" w14:textId="51113E7A" w:rsidR="569DBA65" w:rsidRPr="008048D2" w:rsidRDefault="569DBA65" w:rsidP="00FC2C48">
            <w:pPr>
              <w:jc w:val="center"/>
              <w:rPr>
                <w:sz w:val="18"/>
                <w:szCs w:val="18"/>
              </w:rPr>
            </w:pPr>
            <w:r w:rsidRPr="008048D2">
              <w:rPr>
                <w:sz w:val="18"/>
                <w:szCs w:val="18"/>
              </w:rPr>
              <w:t xml:space="preserve">Light, </w:t>
            </w:r>
            <w:r w:rsidR="007C2B13" w:rsidRPr="008048D2">
              <w:rPr>
                <w:sz w:val="18"/>
                <w:szCs w:val="18"/>
              </w:rPr>
              <w:t>P</w:t>
            </w:r>
            <w:r w:rsidRPr="008048D2">
              <w:rPr>
                <w:sz w:val="18"/>
                <w:szCs w:val="18"/>
              </w:rPr>
              <w:t>1</w:t>
            </w:r>
          </w:p>
          <w:p w14:paraId="79CE9851" w14:textId="3A5E0EE9" w:rsidR="569DBA65" w:rsidRPr="008048D2" w:rsidRDefault="72AF5B14" w:rsidP="00FC2C48">
            <w:pPr>
              <w:jc w:val="center"/>
              <w:rPr>
                <w:sz w:val="18"/>
                <w:szCs w:val="18"/>
              </w:rPr>
            </w:pPr>
            <w:r w:rsidRPr="008048D2">
              <w:rPr>
                <w:sz w:val="18"/>
                <w:szCs w:val="18"/>
              </w:rPr>
              <w:t>SOMO-II, P</w:t>
            </w:r>
            <w:r w:rsidR="007C2B13" w:rsidRPr="008048D2">
              <w:rPr>
                <w:sz w:val="18"/>
                <w:szCs w:val="18"/>
              </w:rPr>
              <w:t>1</w:t>
            </w:r>
          </w:p>
        </w:tc>
        <w:tc>
          <w:tcPr>
            <w:tcW w:w="1374" w:type="dxa"/>
          </w:tcPr>
          <w:p w14:paraId="2F94EE42" w14:textId="4FE54EA8" w:rsidR="569DBA65" w:rsidRPr="008048D2" w:rsidRDefault="569DBA65" w:rsidP="00FC2C48">
            <w:pPr>
              <w:jc w:val="center"/>
              <w:rPr>
                <w:sz w:val="18"/>
                <w:szCs w:val="18"/>
              </w:rPr>
            </w:pPr>
          </w:p>
        </w:tc>
      </w:tr>
      <w:tr w:rsidR="569DBA65" w14:paraId="011CBB1C" w14:textId="77777777" w:rsidTr="00FD26B0">
        <w:trPr>
          <w:trHeight w:val="454"/>
        </w:trPr>
        <w:tc>
          <w:tcPr>
            <w:tcW w:w="1696" w:type="dxa"/>
          </w:tcPr>
          <w:p w14:paraId="1115648B" w14:textId="3F1CA9B2" w:rsidR="569DBA65" w:rsidRPr="008048D2" w:rsidRDefault="569DBA65" w:rsidP="00FC2C48">
            <w:pPr>
              <w:jc w:val="center"/>
              <w:rPr>
                <w:sz w:val="18"/>
                <w:szCs w:val="18"/>
              </w:rPr>
            </w:pPr>
            <w:r w:rsidRPr="008048D2">
              <w:rPr>
                <w:sz w:val="18"/>
                <w:szCs w:val="18"/>
              </w:rPr>
              <w:t>motorPower</w:t>
            </w:r>
          </w:p>
        </w:tc>
        <w:tc>
          <w:tcPr>
            <w:tcW w:w="1560" w:type="dxa"/>
          </w:tcPr>
          <w:p w14:paraId="565BF733" w14:textId="28B6217A" w:rsidR="569DBA65" w:rsidRPr="008048D2" w:rsidRDefault="569DBA65" w:rsidP="00FC2C48">
            <w:pPr>
              <w:jc w:val="center"/>
              <w:rPr>
                <w:sz w:val="18"/>
                <w:szCs w:val="18"/>
              </w:rPr>
            </w:pPr>
            <w:r w:rsidRPr="008048D2">
              <w:rPr>
                <w:sz w:val="18"/>
                <w:szCs w:val="18"/>
              </w:rPr>
              <w:t>Strømforsyning</w:t>
            </w:r>
          </w:p>
        </w:tc>
        <w:tc>
          <w:tcPr>
            <w:tcW w:w="1134" w:type="dxa"/>
          </w:tcPr>
          <w:p w14:paraId="6CBD6BCF" w14:textId="0497F57B" w:rsidR="569DBA65" w:rsidRPr="008048D2" w:rsidRDefault="569DBA65" w:rsidP="00FC2C48">
            <w:pPr>
              <w:jc w:val="center"/>
              <w:rPr>
                <w:sz w:val="18"/>
                <w:szCs w:val="18"/>
              </w:rPr>
            </w:pPr>
            <w:r w:rsidRPr="008048D2">
              <w:rPr>
                <w:sz w:val="18"/>
                <w:szCs w:val="18"/>
              </w:rPr>
              <w:t>7</w:t>
            </w:r>
            <w:r w:rsidR="006A6097" w:rsidRPr="008048D2">
              <w:rPr>
                <w:sz w:val="18"/>
                <w:szCs w:val="18"/>
              </w:rPr>
              <w:t>.2</w:t>
            </w:r>
            <w:r w:rsidRPr="008048D2">
              <w:rPr>
                <w:sz w:val="18"/>
                <w:szCs w:val="18"/>
              </w:rPr>
              <w:t>V</w:t>
            </w:r>
          </w:p>
        </w:tc>
        <w:tc>
          <w:tcPr>
            <w:tcW w:w="1701" w:type="dxa"/>
          </w:tcPr>
          <w:p w14:paraId="46F0C275" w14:textId="7354244C" w:rsidR="569DBA65" w:rsidRPr="008048D2" w:rsidRDefault="569DBA65" w:rsidP="00FC2C48">
            <w:pPr>
              <w:jc w:val="center"/>
              <w:rPr>
                <w:sz w:val="18"/>
                <w:szCs w:val="18"/>
              </w:rPr>
            </w:pPr>
            <w:r w:rsidRPr="008048D2">
              <w:rPr>
                <w:sz w:val="18"/>
                <w:szCs w:val="18"/>
              </w:rPr>
              <w:t xml:space="preserve">Power Supply, </w:t>
            </w:r>
            <w:r w:rsidR="007C2B13" w:rsidRPr="008048D2">
              <w:rPr>
                <w:sz w:val="18"/>
                <w:szCs w:val="18"/>
              </w:rPr>
              <w:t>P</w:t>
            </w:r>
            <w:r w:rsidR="00670AA9" w:rsidRPr="008048D2">
              <w:rPr>
                <w:sz w:val="18"/>
                <w:szCs w:val="18"/>
              </w:rPr>
              <w:t>2</w:t>
            </w:r>
          </w:p>
        </w:tc>
        <w:tc>
          <w:tcPr>
            <w:tcW w:w="1559" w:type="dxa"/>
          </w:tcPr>
          <w:p w14:paraId="76C81BEB" w14:textId="349AB2AD" w:rsidR="569DBA65" w:rsidRPr="008048D2" w:rsidRDefault="569DBA65" w:rsidP="00FC2C48">
            <w:pPr>
              <w:jc w:val="center"/>
              <w:rPr>
                <w:sz w:val="18"/>
                <w:szCs w:val="18"/>
              </w:rPr>
            </w:pPr>
            <w:r w:rsidRPr="008048D2">
              <w:rPr>
                <w:sz w:val="18"/>
                <w:szCs w:val="18"/>
              </w:rPr>
              <w:t>Motor, P</w:t>
            </w:r>
            <w:r w:rsidR="005D574F" w:rsidRPr="008048D2">
              <w:rPr>
                <w:sz w:val="18"/>
                <w:szCs w:val="18"/>
              </w:rPr>
              <w:t>1</w:t>
            </w:r>
          </w:p>
        </w:tc>
        <w:tc>
          <w:tcPr>
            <w:tcW w:w="1374" w:type="dxa"/>
          </w:tcPr>
          <w:p w14:paraId="5CC04EA5" w14:textId="4AF5BC01" w:rsidR="569DBA65" w:rsidRPr="008048D2" w:rsidRDefault="569DBA65" w:rsidP="00FC2C48">
            <w:pPr>
              <w:jc w:val="center"/>
              <w:rPr>
                <w:sz w:val="18"/>
                <w:szCs w:val="18"/>
              </w:rPr>
            </w:pPr>
          </w:p>
        </w:tc>
      </w:tr>
      <w:tr w:rsidR="569DBA65" w14:paraId="338230E0" w14:textId="77777777" w:rsidTr="00FD26B0">
        <w:trPr>
          <w:trHeight w:val="454"/>
        </w:trPr>
        <w:tc>
          <w:tcPr>
            <w:tcW w:w="1696" w:type="dxa"/>
          </w:tcPr>
          <w:p w14:paraId="084D3439" w14:textId="52DCC8DC" w:rsidR="569DBA65" w:rsidRPr="008048D2" w:rsidRDefault="569DBA65" w:rsidP="00FC2C48">
            <w:pPr>
              <w:jc w:val="center"/>
              <w:rPr>
                <w:sz w:val="18"/>
                <w:szCs w:val="18"/>
              </w:rPr>
            </w:pPr>
            <w:r w:rsidRPr="008048D2">
              <w:rPr>
                <w:sz w:val="18"/>
                <w:szCs w:val="18"/>
              </w:rPr>
              <w:t>arduinoPower</w:t>
            </w:r>
          </w:p>
        </w:tc>
        <w:tc>
          <w:tcPr>
            <w:tcW w:w="1560" w:type="dxa"/>
          </w:tcPr>
          <w:p w14:paraId="5DF1AD91" w14:textId="6BDB3163" w:rsidR="569DBA65" w:rsidRPr="008048D2" w:rsidRDefault="569DBA65" w:rsidP="00FC2C48">
            <w:pPr>
              <w:jc w:val="center"/>
              <w:rPr>
                <w:sz w:val="18"/>
                <w:szCs w:val="18"/>
              </w:rPr>
            </w:pPr>
            <w:r w:rsidRPr="008048D2">
              <w:rPr>
                <w:sz w:val="18"/>
                <w:szCs w:val="18"/>
              </w:rPr>
              <w:t>Strømforsyning</w:t>
            </w:r>
          </w:p>
        </w:tc>
        <w:tc>
          <w:tcPr>
            <w:tcW w:w="1134" w:type="dxa"/>
          </w:tcPr>
          <w:p w14:paraId="217BD684" w14:textId="74D2D893" w:rsidR="569DBA65" w:rsidRPr="008048D2" w:rsidRDefault="569DBA65" w:rsidP="00FC2C48">
            <w:pPr>
              <w:jc w:val="center"/>
              <w:rPr>
                <w:sz w:val="18"/>
                <w:szCs w:val="18"/>
              </w:rPr>
            </w:pPr>
            <w:r w:rsidRPr="008048D2">
              <w:rPr>
                <w:sz w:val="18"/>
                <w:szCs w:val="18"/>
              </w:rPr>
              <w:t>9</w:t>
            </w:r>
            <w:r w:rsidR="00D00DF0" w:rsidRPr="008048D2">
              <w:rPr>
                <w:sz w:val="18"/>
                <w:szCs w:val="18"/>
              </w:rPr>
              <w:t>.</w:t>
            </w:r>
            <w:r w:rsidR="005D574F" w:rsidRPr="008048D2">
              <w:rPr>
                <w:sz w:val="18"/>
                <w:szCs w:val="18"/>
              </w:rPr>
              <w:t>6</w:t>
            </w:r>
            <w:r w:rsidRPr="008048D2">
              <w:rPr>
                <w:sz w:val="18"/>
                <w:szCs w:val="18"/>
              </w:rPr>
              <w:t>V</w:t>
            </w:r>
          </w:p>
        </w:tc>
        <w:tc>
          <w:tcPr>
            <w:tcW w:w="1701" w:type="dxa"/>
          </w:tcPr>
          <w:p w14:paraId="54FB0474" w14:textId="19867680" w:rsidR="569DBA65" w:rsidRPr="008048D2" w:rsidRDefault="569DBA65" w:rsidP="00FC2C48">
            <w:pPr>
              <w:jc w:val="center"/>
              <w:rPr>
                <w:sz w:val="18"/>
                <w:szCs w:val="18"/>
              </w:rPr>
            </w:pPr>
            <w:r w:rsidRPr="008048D2">
              <w:rPr>
                <w:sz w:val="18"/>
                <w:szCs w:val="18"/>
              </w:rPr>
              <w:t xml:space="preserve">Power Supply, </w:t>
            </w:r>
            <w:r w:rsidR="007C2B13" w:rsidRPr="008048D2">
              <w:rPr>
                <w:sz w:val="18"/>
                <w:szCs w:val="18"/>
              </w:rPr>
              <w:t>P</w:t>
            </w:r>
            <w:r w:rsidRPr="008048D2">
              <w:rPr>
                <w:sz w:val="18"/>
                <w:szCs w:val="18"/>
              </w:rPr>
              <w:t>1</w:t>
            </w:r>
          </w:p>
        </w:tc>
        <w:tc>
          <w:tcPr>
            <w:tcW w:w="1559" w:type="dxa"/>
          </w:tcPr>
          <w:p w14:paraId="7A9F8E8C" w14:textId="77777777" w:rsidR="569DBA65" w:rsidRDefault="569DBA65" w:rsidP="00FC2C48">
            <w:pPr>
              <w:jc w:val="center"/>
              <w:rPr>
                <w:sz w:val="18"/>
                <w:szCs w:val="18"/>
              </w:rPr>
            </w:pPr>
            <w:r w:rsidRPr="008048D2">
              <w:rPr>
                <w:sz w:val="18"/>
                <w:szCs w:val="18"/>
              </w:rPr>
              <w:t>Arduino, P1</w:t>
            </w:r>
          </w:p>
          <w:p w14:paraId="51D307FA" w14:textId="71B5BEFC" w:rsidR="00516356" w:rsidRPr="008048D2" w:rsidRDefault="00122769" w:rsidP="00FC2C48">
            <w:pPr>
              <w:jc w:val="center"/>
              <w:rPr>
                <w:sz w:val="18"/>
                <w:szCs w:val="18"/>
              </w:rPr>
            </w:pPr>
            <w:r>
              <w:rPr>
                <w:sz w:val="18"/>
                <w:szCs w:val="18"/>
              </w:rPr>
              <w:t>Fejtæller, P1</w:t>
            </w:r>
          </w:p>
        </w:tc>
        <w:tc>
          <w:tcPr>
            <w:tcW w:w="1374" w:type="dxa"/>
          </w:tcPr>
          <w:p w14:paraId="07FA4276" w14:textId="1667660C" w:rsidR="569DBA65" w:rsidRPr="008048D2" w:rsidRDefault="569DBA65" w:rsidP="00FC2C48">
            <w:pPr>
              <w:jc w:val="center"/>
              <w:rPr>
                <w:sz w:val="18"/>
                <w:szCs w:val="18"/>
              </w:rPr>
            </w:pPr>
          </w:p>
        </w:tc>
      </w:tr>
      <w:tr w:rsidR="569DBA65" w14:paraId="76A67888" w14:textId="77777777" w:rsidTr="00FD26B0">
        <w:trPr>
          <w:trHeight w:val="454"/>
        </w:trPr>
        <w:tc>
          <w:tcPr>
            <w:tcW w:w="1696" w:type="dxa"/>
          </w:tcPr>
          <w:p w14:paraId="22DDFFEC" w14:textId="0C02E170" w:rsidR="569DBA65" w:rsidRPr="008048D2" w:rsidRDefault="569DBA65" w:rsidP="00FC2C48">
            <w:pPr>
              <w:jc w:val="center"/>
              <w:rPr>
                <w:sz w:val="18"/>
                <w:szCs w:val="18"/>
              </w:rPr>
            </w:pPr>
            <w:r w:rsidRPr="008048D2">
              <w:rPr>
                <w:sz w:val="18"/>
                <w:szCs w:val="18"/>
              </w:rPr>
              <w:t>sensorLightOut</w:t>
            </w:r>
          </w:p>
        </w:tc>
        <w:tc>
          <w:tcPr>
            <w:tcW w:w="1560" w:type="dxa"/>
          </w:tcPr>
          <w:p w14:paraId="7C96EF98" w14:textId="21AF83FB" w:rsidR="569DBA65" w:rsidRPr="008048D2" w:rsidRDefault="008A131F" w:rsidP="008A131F">
            <w:pPr>
              <w:jc w:val="center"/>
              <w:rPr>
                <w:sz w:val="18"/>
                <w:szCs w:val="18"/>
              </w:rPr>
            </w:pPr>
            <w:r w:rsidRPr="008048D2">
              <w:rPr>
                <w:sz w:val="18"/>
                <w:szCs w:val="18"/>
              </w:rPr>
              <w:t>Ultrarødt lys</w:t>
            </w:r>
          </w:p>
        </w:tc>
        <w:tc>
          <w:tcPr>
            <w:tcW w:w="1134" w:type="dxa"/>
          </w:tcPr>
          <w:p w14:paraId="40749879" w14:textId="477A960B" w:rsidR="569DBA65" w:rsidRPr="008048D2" w:rsidRDefault="00FA7D43" w:rsidP="00FC2C48">
            <w:pPr>
              <w:jc w:val="center"/>
              <w:rPr>
                <w:sz w:val="18"/>
                <w:szCs w:val="18"/>
              </w:rPr>
            </w:pPr>
            <w:r w:rsidRPr="008048D2">
              <w:rPr>
                <w:sz w:val="18"/>
                <w:szCs w:val="18"/>
              </w:rPr>
              <w:t>624nm</w:t>
            </w:r>
          </w:p>
        </w:tc>
        <w:tc>
          <w:tcPr>
            <w:tcW w:w="1701" w:type="dxa"/>
          </w:tcPr>
          <w:p w14:paraId="1A6D176F" w14:textId="3FB5E74C" w:rsidR="569DBA65" w:rsidRPr="008048D2" w:rsidRDefault="569DBA65" w:rsidP="00FC2C48">
            <w:pPr>
              <w:jc w:val="center"/>
              <w:rPr>
                <w:sz w:val="18"/>
                <w:szCs w:val="18"/>
              </w:rPr>
            </w:pPr>
            <w:r w:rsidRPr="008048D2">
              <w:rPr>
                <w:sz w:val="18"/>
                <w:szCs w:val="18"/>
              </w:rPr>
              <w:t xml:space="preserve">SensorRight, </w:t>
            </w:r>
            <w:r w:rsidR="00FD26B0" w:rsidRPr="008048D2">
              <w:rPr>
                <w:sz w:val="18"/>
                <w:szCs w:val="18"/>
              </w:rPr>
              <w:t>S</w:t>
            </w:r>
            <w:r w:rsidRPr="008048D2">
              <w:rPr>
                <w:sz w:val="18"/>
                <w:szCs w:val="18"/>
              </w:rPr>
              <w:t xml:space="preserve">ensorLightOut SensorLeft, </w:t>
            </w:r>
            <w:r w:rsidR="00FD26B0" w:rsidRPr="008048D2">
              <w:rPr>
                <w:sz w:val="18"/>
                <w:szCs w:val="18"/>
              </w:rPr>
              <w:t>S</w:t>
            </w:r>
            <w:r w:rsidRPr="008048D2">
              <w:rPr>
                <w:sz w:val="18"/>
                <w:szCs w:val="18"/>
              </w:rPr>
              <w:t>ensorLightOut</w:t>
            </w:r>
          </w:p>
        </w:tc>
        <w:tc>
          <w:tcPr>
            <w:tcW w:w="1559" w:type="dxa"/>
          </w:tcPr>
          <w:p w14:paraId="271F1BAF" w14:textId="754E2269" w:rsidR="569DBA65" w:rsidRPr="008048D2" w:rsidRDefault="569DBA65" w:rsidP="00FC2C48">
            <w:pPr>
              <w:jc w:val="center"/>
              <w:rPr>
                <w:sz w:val="18"/>
                <w:szCs w:val="18"/>
              </w:rPr>
            </w:pPr>
          </w:p>
        </w:tc>
        <w:tc>
          <w:tcPr>
            <w:tcW w:w="1374" w:type="dxa"/>
          </w:tcPr>
          <w:p w14:paraId="000B32B5" w14:textId="4AEDEC21" w:rsidR="569DBA65" w:rsidRPr="008048D2" w:rsidRDefault="569DBA65" w:rsidP="00FC2C48">
            <w:pPr>
              <w:jc w:val="center"/>
              <w:rPr>
                <w:sz w:val="18"/>
                <w:szCs w:val="18"/>
              </w:rPr>
            </w:pPr>
            <w:r w:rsidRPr="008048D2">
              <w:rPr>
                <w:sz w:val="18"/>
                <w:szCs w:val="18"/>
              </w:rPr>
              <w:t>Lys ud til refleksbrik</w:t>
            </w:r>
          </w:p>
        </w:tc>
      </w:tr>
      <w:tr w:rsidR="569DBA65" w14:paraId="36A993E7" w14:textId="77777777" w:rsidTr="00FD26B0">
        <w:trPr>
          <w:trHeight w:val="454"/>
        </w:trPr>
        <w:tc>
          <w:tcPr>
            <w:tcW w:w="1696" w:type="dxa"/>
          </w:tcPr>
          <w:p w14:paraId="03F4AC4F" w14:textId="00706270" w:rsidR="569DBA65" w:rsidRPr="008048D2" w:rsidRDefault="569DBA65" w:rsidP="00FC2C48">
            <w:pPr>
              <w:jc w:val="center"/>
              <w:rPr>
                <w:sz w:val="18"/>
                <w:szCs w:val="18"/>
              </w:rPr>
            </w:pPr>
            <w:r w:rsidRPr="008048D2">
              <w:rPr>
                <w:sz w:val="18"/>
                <w:szCs w:val="18"/>
              </w:rPr>
              <w:t>sensorLightIn</w:t>
            </w:r>
          </w:p>
        </w:tc>
        <w:tc>
          <w:tcPr>
            <w:tcW w:w="1560" w:type="dxa"/>
          </w:tcPr>
          <w:p w14:paraId="522E286D" w14:textId="69EC2393" w:rsidR="569DBA65" w:rsidRPr="008048D2" w:rsidRDefault="00FA7D43" w:rsidP="00FC2C48">
            <w:pPr>
              <w:jc w:val="center"/>
              <w:rPr>
                <w:sz w:val="18"/>
                <w:szCs w:val="18"/>
              </w:rPr>
            </w:pPr>
            <w:r w:rsidRPr="008048D2">
              <w:rPr>
                <w:sz w:val="18"/>
                <w:szCs w:val="18"/>
              </w:rPr>
              <w:t>Ultrarødt lys</w:t>
            </w:r>
          </w:p>
        </w:tc>
        <w:tc>
          <w:tcPr>
            <w:tcW w:w="1134" w:type="dxa"/>
          </w:tcPr>
          <w:p w14:paraId="77DF182B" w14:textId="7071DC86" w:rsidR="569DBA65" w:rsidRPr="008048D2" w:rsidRDefault="00FA7D43" w:rsidP="00FC2C48">
            <w:pPr>
              <w:jc w:val="center"/>
              <w:rPr>
                <w:sz w:val="18"/>
                <w:szCs w:val="18"/>
              </w:rPr>
            </w:pPr>
            <w:r w:rsidRPr="008048D2">
              <w:rPr>
                <w:sz w:val="18"/>
                <w:szCs w:val="18"/>
              </w:rPr>
              <w:t>624nm</w:t>
            </w:r>
          </w:p>
        </w:tc>
        <w:tc>
          <w:tcPr>
            <w:tcW w:w="1701" w:type="dxa"/>
          </w:tcPr>
          <w:p w14:paraId="23B00FF5" w14:textId="771B2D07" w:rsidR="569DBA65" w:rsidRPr="008048D2" w:rsidRDefault="569DBA65" w:rsidP="00FC2C48">
            <w:pPr>
              <w:jc w:val="center"/>
              <w:rPr>
                <w:sz w:val="18"/>
                <w:szCs w:val="18"/>
              </w:rPr>
            </w:pPr>
          </w:p>
        </w:tc>
        <w:tc>
          <w:tcPr>
            <w:tcW w:w="1559" w:type="dxa"/>
          </w:tcPr>
          <w:p w14:paraId="7D1E4911" w14:textId="4A336809" w:rsidR="569DBA65" w:rsidRPr="008048D2" w:rsidRDefault="569DBA65" w:rsidP="00FC2C48">
            <w:pPr>
              <w:jc w:val="center"/>
              <w:rPr>
                <w:sz w:val="18"/>
                <w:szCs w:val="18"/>
              </w:rPr>
            </w:pPr>
            <w:r w:rsidRPr="008048D2">
              <w:rPr>
                <w:sz w:val="18"/>
                <w:szCs w:val="18"/>
              </w:rPr>
              <w:t>SensorRight, sensorLightIn SensorLeft, sensorLightIn</w:t>
            </w:r>
          </w:p>
        </w:tc>
        <w:tc>
          <w:tcPr>
            <w:tcW w:w="1374" w:type="dxa"/>
          </w:tcPr>
          <w:p w14:paraId="6DDC4F74" w14:textId="50D2CA14" w:rsidR="569DBA65" w:rsidRPr="008048D2" w:rsidRDefault="569DBA65" w:rsidP="00FC2C48">
            <w:pPr>
              <w:jc w:val="center"/>
              <w:rPr>
                <w:sz w:val="18"/>
                <w:szCs w:val="18"/>
              </w:rPr>
            </w:pPr>
            <w:r w:rsidRPr="008048D2">
              <w:rPr>
                <w:sz w:val="18"/>
                <w:szCs w:val="18"/>
              </w:rPr>
              <w:t>Lys ind fra refleksbrik</w:t>
            </w:r>
          </w:p>
        </w:tc>
      </w:tr>
      <w:tr w:rsidR="569DBA65" w14:paraId="7052F360" w14:textId="77777777" w:rsidTr="00FD26B0">
        <w:trPr>
          <w:trHeight w:val="454"/>
        </w:trPr>
        <w:tc>
          <w:tcPr>
            <w:tcW w:w="1696" w:type="dxa"/>
          </w:tcPr>
          <w:p w14:paraId="383348CC" w14:textId="7988EDA0" w:rsidR="569DBA65" w:rsidRPr="008048D2" w:rsidRDefault="00FA7D43" w:rsidP="00FC2C48">
            <w:pPr>
              <w:jc w:val="center"/>
              <w:rPr>
                <w:sz w:val="18"/>
                <w:szCs w:val="18"/>
              </w:rPr>
            </w:pPr>
            <w:r w:rsidRPr="008048D2">
              <w:rPr>
                <w:sz w:val="18"/>
                <w:szCs w:val="18"/>
              </w:rPr>
              <w:t>S</w:t>
            </w:r>
            <w:r w:rsidR="569DBA65" w:rsidRPr="008048D2">
              <w:rPr>
                <w:sz w:val="18"/>
                <w:szCs w:val="18"/>
              </w:rPr>
              <w:t xml:space="preserve">ensorRightSignal </w:t>
            </w:r>
          </w:p>
        </w:tc>
        <w:tc>
          <w:tcPr>
            <w:tcW w:w="1560" w:type="dxa"/>
          </w:tcPr>
          <w:p w14:paraId="6C117645" w14:textId="6B5FFEC8" w:rsidR="569DBA65" w:rsidRPr="008048D2" w:rsidRDefault="0046064A" w:rsidP="00FC2C48">
            <w:pPr>
              <w:jc w:val="center"/>
              <w:rPr>
                <w:sz w:val="18"/>
                <w:szCs w:val="18"/>
              </w:rPr>
            </w:pPr>
            <w:r w:rsidRPr="008048D2">
              <w:rPr>
                <w:sz w:val="18"/>
                <w:szCs w:val="18"/>
              </w:rPr>
              <w:t>Signal</w:t>
            </w:r>
          </w:p>
        </w:tc>
        <w:tc>
          <w:tcPr>
            <w:tcW w:w="1134" w:type="dxa"/>
          </w:tcPr>
          <w:p w14:paraId="32BD845E" w14:textId="08F52600" w:rsidR="569DBA65" w:rsidRPr="008048D2" w:rsidRDefault="569DBA65" w:rsidP="00FC2C48">
            <w:pPr>
              <w:jc w:val="center"/>
              <w:rPr>
                <w:sz w:val="18"/>
                <w:szCs w:val="18"/>
              </w:rPr>
            </w:pPr>
            <w:r w:rsidRPr="008048D2">
              <w:rPr>
                <w:sz w:val="18"/>
                <w:szCs w:val="18"/>
              </w:rPr>
              <w:t>0-5V</w:t>
            </w:r>
          </w:p>
        </w:tc>
        <w:tc>
          <w:tcPr>
            <w:tcW w:w="1701" w:type="dxa"/>
          </w:tcPr>
          <w:p w14:paraId="785CEDB3" w14:textId="29AACD4B" w:rsidR="569DBA65" w:rsidRPr="008048D2" w:rsidRDefault="569DBA65" w:rsidP="00FC2C48">
            <w:pPr>
              <w:jc w:val="center"/>
              <w:rPr>
                <w:sz w:val="18"/>
                <w:szCs w:val="18"/>
              </w:rPr>
            </w:pPr>
            <w:r w:rsidRPr="008048D2">
              <w:rPr>
                <w:sz w:val="18"/>
                <w:szCs w:val="18"/>
              </w:rPr>
              <w:t xml:space="preserve">SensorRight, J1 </w:t>
            </w:r>
          </w:p>
        </w:tc>
        <w:tc>
          <w:tcPr>
            <w:tcW w:w="1559" w:type="dxa"/>
          </w:tcPr>
          <w:p w14:paraId="66AD8D61" w14:textId="6D2BFC28" w:rsidR="569DBA65" w:rsidRPr="008048D2" w:rsidRDefault="569DBA65" w:rsidP="00FC2C48">
            <w:pPr>
              <w:jc w:val="center"/>
              <w:rPr>
                <w:sz w:val="18"/>
                <w:szCs w:val="18"/>
              </w:rPr>
            </w:pPr>
            <w:r w:rsidRPr="008048D2">
              <w:rPr>
                <w:sz w:val="18"/>
                <w:szCs w:val="18"/>
              </w:rPr>
              <w:t xml:space="preserve">Arduino, D2 </w:t>
            </w:r>
          </w:p>
        </w:tc>
        <w:tc>
          <w:tcPr>
            <w:tcW w:w="1374" w:type="dxa"/>
          </w:tcPr>
          <w:p w14:paraId="31373633" w14:textId="76AA8DF6" w:rsidR="569DBA65" w:rsidRPr="008048D2" w:rsidRDefault="007660E7" w:rsidP="00FC2C48">
            <w:pPr>
              <w:jc w:val="center"/>
              <w:rPr>
                <w:sz w:val="18"/>
                <w:szCs w:val="18"/>
              </w:rPr>
            </w:pPr>
            <w:r w:rsidRPr="008048D2">
              <w:rPr>
                <w:sz w:val="18"/>
                <w:szCs w:val="18"/>
              </w:rPr>
              <w:t>Ved refleksion</w:t>
            </w:r>
          </w:p>
        </w:tc>
      </w:tr>
      <w:tr w:rsidR="0046064A" w14:paraId="42637FC8" w14:textId="77777777" w:rsidTr="00FD26B0">
        <w:trPr>
          <w:trHeight w:val="454"/>
        </w:trPr>
        <w:tc>
          <w:tcPr>
            <w:tcW w:w="1696" w:type="dxa"/>
          </w:tcPr>
          <w:p w14:paraId="5720BFDD" w14:textId="151109AA" w:rsidR="0046064A" w:rsidRPr="008048D2" w:rsidRDefault="0046064A" w:rsidP="00FC2C48">
            <w:pPr>
              <w:jc w:val="center"/>
              <w:rPr>
                <w:sz w:val="18"/>
                <w:szCs w:val="18"/>
              </w:rPr>
            </w:pPr>
            <w:r w:rsidRPr="008048D2">
              <w:rPr>
                <w:sz w:val="18"/>
                <w:szCs w:val="18"/>
              </w:rPr>
              <w:t>SensorLeftSignal</w:t>
            </w:r>
          </w:p>
        </w:tc>
        <w:tc>
          <w:tcPr>
            <w:tcW w:w="1560" w:type="dxa"/>
          </w:tcPr>
          <w:p w14:paraId="1E6D6637" w14:textId="18B8DE5F" w:rsidR="0046064A" w:rsidRPr="008048D2" w:rsidRDefault="0046064A" w:rsidP="00FC2C48">
            <w:pPr>
              <w:jc w:val="center"/>
              <w:rPr>
                <w:sz w:val="18"/>
                <w:szCs w:val="18"/>
              </w:rPr>
            </w:pPr>
            <w:r w:rsidRPr="008048D2">
              <w:rPr>
                <w:sz w:val="18"/>
                <w:szCs w:val="18"/>
              </w:rPr>
              <w:t>Signal</w:t>
            </w:r>
          </w:p>
        </w:tc>
        <w:tc>
          <w:tcPr>
            <w:tcW w:w="1134" w:type="dxa"/>
          </w:tcPr>
          <w:p w14:paraId="65F71928" w14:textId="4115C3CE" w:rsidR="0046064A" w:rsidRPr="008048D2" w:rsidRDefault="0046064A" w:rsidP="00FC2C48">
            <w:pPr>
              <w:jc w:val="center"/>
              <w:rPr>
                <w:sz w:val="18"/>
                <w:szCs w:val="18"/>
              </w:rPr>
            </w:pPr>
            <w:r w:rsidRPr="008048D2">
              <w:rPr>
                <w:sz w:val="18"/>
                <w:szCs w:val="18"/>
              </w:rPr>
              <w:t>0-5V</w:t>
            </w:r>
          </w:p>
        </w:tc>
        <w:tc>
          <w:tcPr>
            <w:tcW w:w="1701" w:type="dxa"/>
          </w:tcPr>
          <w:p w14:paraId="538CF0D1" w14:textId="18927B55" w:rsidR="0046064A" w:rsidRPr="008048D2" w:rsidRDefault="0046064A" w:rsidP="00FC2C48">
            <w:pPr>
              <w:jc w:val="center"/>
              <w:rPr>
                <w:sz w:val="18"/>
                <w:szCs w:val="18"/>
              </w:rPr>
            </w:pPr>
            <w:r w:rsidRPr="008048D2">
              <w:rPr>
                <w:sz w:val="18"/>
                <w:szCs w:val="18"/>
              </w:rPr>
              <w:t>SensorLeft, J1</w:t>
            </w:r>
          </w:p>
        </w:tc>
        <w:tc>
          <w:tcPr>
            <w:tcW w:w="1559" w:type="dxa"/>
          </w:tcPr>
          <w:p w14:paraId="60FF613C" w14:textId="4B757980" w:rsidR="0046064A" w:rsidRPr="008048D2" w:rsidRDefault="0046064A" w:rsidP="00FC2C48">
            <w:pPr>
              <w:jc w:val="center"/>
              <w:rPr>
                <w:sz w:val="18"/>
                <w:szCs w:val="18"/>
              </w:rPr>
            </w:pPr>
            <w:r w:rsidRPr="008048D2">
              <w:rPr>
                <w:sz w:val="18"/>
                <w:szCs w:val="18"/>
              </w:rPr>
              <w:t>Arduino, D3</w:t>
            </w:r>
          </w:p>
        </w:tc>
        <w:tc>
          <w:tcPr>
            <w:tcW w:w="1374" w:type="dxa"/>
          </w:tcPr>
          <w:p w14:paraId="4042166F" w14:textId="0E8314E8" w:rsidR="0046064A" w:rsidRPr="008048D2" w:rsidRDefault="007660E7" w:rsidP="00FC2C48">
            <w:pPr>
              <w:jc w:val="center"/>
              <w:rPr>
                <w:sz w:val="18"/>
                <w:szCs w:val="18"/>
              </w:rPr>
            </w:pPr>
            <w:r w:rsidRPr="008048D2">
              <w:rPr>
                <w:sz w:val="18"/>
                <w:szCs w:val="18"/>
              </w:rPr>
              <w:t>Ved Refleksion</w:t>
            </w:r>
          </w:p>
        </w:tc>
      </w:tr>
      <w:tr w:rsidR="569DBA65" w14:paraId="5C310535" w14:textId="77777777" w:rsidTr="00FD26B0">
        <w:trPr>
          <w:trHeight w:val="454"/>
        </w:trPr>
        <w:tc>
          <w:tcPr>
            <w:tcW w:w="1696" w:type="dxa"/>
          </w:tcPr>
          <w:p w14:paraId="0E4D3FC0" w14:textId="686B3557" w:rsidR="569DBA65" w:rsidRPr="008048D2" w:rsidRDefault="569DBA65" w:rsidP="00FC2C48">
            <w:pPr>
              <w:jc w:val="center"/>
              <w:rPr>
                <w:sz w:val="18"/>
                <w:szCs w:val="18"/>
              </w:rPr>
            </w:pPr>
            <w:r w:rsidRPr="008048D2">
              <w:rPr>
                <w:sz w:val="18"/>
                <w:szCs w:val="18"/>
              </w:rPr>
              <w:t>lightFront1 lightFront2</w:t>
            </w:r>
          </w:p>
        </w:tc>
        <w:tc>
          <w:tcPr>
            <w:tcW w:w="1560" w:type="dxa"/>
          </w:tcPr>
          <w:p w14:paraId="5DE31645" w14:textId="49CDFCA8" w:rsidR="569DBA65" w:rsidRPr="008048D2" w:rsidRDefault="00C65451" w:rsidP="00FC2C48">
            <w:pPr>
              <w:jc w:val="center"/>
              <w:rPr>
                <w:sz w:val="18"/>
                <w:szCs w:val="18"/>
              </w:rPr>
            </w:pPr>
            <w:r>
              <w:rPr>
                <w:sz w:val="18"/>
                <w:szCs w:val="18"/>
              </w:rPr>
              <w:t>L</w:t>
            </w:r>
            <w:r w:rsidR="569DBA65" w:rsidRPr="008048D2">
              <w:rPr>
                <w:sz w:val="18"/>
                <w:szCs w:val="18"/>
              </w:rPr>
              <w:t>ys</w:t>
            </w:r>
          </w:p>
        </w:tc>
        <w:tc>
          <w:tcPr>
            <w:tcW w:w="1134" w:type="dxa"/>
          </w:tcPr>
          <w:p w14:paraId="5D1C3572" w14:textId="4D068745" w:rsidR="569DBA65" w:rsidRPr="008048D2" w:rsidRDefault="0017574A" w:rsidP="00FC2C48">
            <w:pPr>
              <w:jc w:val="center"/>
              <w:rPr>
                <w:sz w:val="18"/>
                <w:szCs w:val="18"/>
              </w:rPr>
            </w:pPr>
            <w:r>
              <w:rPr>
                <w:sz w:val="18"/>
                <w:szCs w:val="18"/>
              </w:rPr>
              <w:t>Hvidt lys</w:t>
            </w:r>
          </w:p>
        </w:tc>
        <w:tc>
          <w:tcPr>
            <w:tcW w:w="1701" w:type="dxa"/>
          </w:tcPr>
          <w:p w14:paraId="1254DF00" w14:textId="2E5D6088" w:rsidR="569DBA65" w:rsidRPr="008048D2" w:rsidRDefault="569DBA65" w:rsidP="00FC2C48">
            <w:pPr>
              <w:jc w:val="center"/>
              <w:rPr>
                <w:sz w:val="18"/>
                <w:szCs w:val="18"/>
              </w:rPr>
            </w:pPr>
            <w:r w:rsidRPr="008048D2">
              <w:rPr>
                <w:sz w:val="18"/>
                <w:szCs w:val="18"/>
              </w:rPr>
              <w:t>LightFront, Light1 LightFront, Light2</w:t>
            </w:r>
          </w:p>
        </w:tc>
        <w:tc>
          <w:tcPr>
            <w:tcW w:w="1559" w:type="dxa"/>
          </w:tcPr>
          <w:p w14:paraId="55930B57" w14:textId="68160DF2" w:rsidR="569DBA65" w:rsidRPr="008048D2" w:rsidRDefault="569DBA65" w:rsidP="00FC2C48">
            <w:pPr>
              <w:jc w:val="center"/>
              <w:rPr>
                <w:sz w:val="18"/>
                <w:szCs w:val="18"/>
              </w:rPr>
            </w:pPr>
          </w:p>
        </w:tc>
        <w:tc>
          <w:tcPr>
            <w:tcW w:w="1374" w:type="dxa"/>
          </w:tcPr>
          <w:p w14:paraId="5E92093E" w14:textId="736B5760" w:rsidR="569DBA65" w:rsidRPr="008048D2" w:rsidRDefault="569DBA65" w:rsidP="00FC2C48">
            <w:pPr>
              <w:jc w:val="center"/>
              <w:rPr>
                <w:sz w:val="18"/>
                <w:szCs w:val="18"/>
              </w:rPr>
            </w:pPr>
            <w:r w:rsidRPr="008048D2">
              <w:rPr>
                <w:sz w:val="18"/>
                <w:szCs w:val="18"/>
              </w:rPr>
              <w:t>Forlygter</w:t>
            </w:r>
          </w:p>
        </w:tc>
      </w:tr>
      <w:tr w:rsidR="569DBA65" w14:paraId="578CA2F8" w14:textId="77777777" w:rsidTr="00FD26B0">
        <w:trPr>
          <w:trHeight w:val="454"/>
        </w:trPr>
        <w:tc>
          <w:tcPr>
            <w:tcW w:w="1696" w:type="dxa"/>
          </w:tcPr>
          <w:p w14:paraId="4A126C7C" w14:textId="4A1D9CFD" w:rsidR="569DBA65" w:rsidRPr="008048D2" w:rsidRDefault="569DBA65" w:rsidP="00FC2C48">
            <w:pPr>
              <w:jc w:val="center"/>
              <w:rPr>
                <w:sz w:val="18"/>
                <w:szCs w:val="18"/>
              </w:rPr>
            </w:pPr>
            <w:r w:rsidRPr="008048D2">
              <w:rPr>
                <w:sz w:val="18"/>
                <w:szCs w:val="18"/>
              </w:rPr>
              <w:t>lightBack1 lightBack2</w:t>
            </w:r>
          </w:p>
        </w:tc>
        <w:tc>
          <w:tcPr>
            <w:tcW w:w="1560" w:type="dxa"/>
          </w:tcPr>
          <w:p w14:paraId="4ABBB5C4" w14:textId="3C326E0D" w:rsidR="569DBA65" w:rsidRPr="008048D2" w:rsidRDefault="00C65451" w:rsidP="00FC2C48">
            <w:pPr>
              <w:jc w:val="center"/>
              <w:rPr>
                <w:sz w:val="18"/>
                <w:szCs w:val="18"/>
              </w:rPr>
            </w:pPr>
            <w:r>
              <w:rPr>
                <w:sz w:val="18"/>
                <w:szCs w:val="18"/>
              </w:rPr>
              <w:t>L</w:t>
            </w:r>
            <w:r w:rsidR="569DBA65" w:rsidRPr="008048D2">
              <w:rPr>
                <w:sz w:val="18"/>
                <w:szCs w:val="18"/>
              </w:rPr>
              <w:t>ys</w:t>
            </w:r>
          </w:p>
        </w:tc>
        <w:tc>
          <w:tcPr>
            <w:tcW w:w="1134" w:type="dxa"/>
          </w:tcPr>
          <w:p w14:paraId="185D6687" w14:textId="37E7B725" w:rsidR="569DBA65" w:rsidRPr="008048D2" w:rsidRDefault="00C65451" w:rsidP="00FC2C48">
            <w:pPr>
              <w:jc w:val="center"/>
              <w:rPr>
                <w:sz w:val="18"/>
                <w:szCs w:val="18"/>
              </w:rPr>
            </w:pPr>
            <w:r>
              <w:rPr>
                <w:sz w:val="18"/>
                <w:szCs w:val="18"/>
              </w:rPr>
              <w:t>697nm</w:t>
            </w:r>
          </w:p>
        </w:tc>
        <w:tc>
          <w:tcPr>
            <w:tcW w:w="1701" w:type="dxa"/>
          </w:tcPr>
          <w:p w14:paraId="6819D2F1" w14:textId="585AFCC1" w:rsidR="569DBA65" w:rsidRPr="008048D2" w:rsidRDefault="569DBA65" w:rsidP="00FC2C48">
            <w:pPr>
              <w:jc w:val="center"/>
              <w:rPr>
                <w:sz w:val="18"/>
                <w:szCs w:val="18"/>
              </w:rPr>
            </w:pPr>
            <w:r w:rsidRPr="008048D2">
              <w:rPr>
                <w:sz w:val="18"/>
                <w:szCs w:val="18"/>
              </w:rPr>
              <w:t>LightBack, Light1 LightBack, Light2</w:t>
            </w:r>
          </w:p>
        </w:tc>
        <w:tc>
          <w:tcPr>
            <w:tcW w:w="1559" w:type="dxa"/>
          </w:tcPr>
          <w:p w14:paraId="18C8473F" w14:textId="361044F2" w:rsidR="569DBA65" w:rsidRPr="008048D2" w:rsidRDefault="569DBA65" w:rsidP="00FC2C48">
            <w:pPr>
              <w:jc w:val="center"/>
              <w:rPr>
                <w:sz w:val="18"/>
                <w:szCs w:val="18"/>
              </w:rPr>
            </w:pPr>
          </w:p>
        </w:tc>
        <w:tc>
          <w:tcPr>
            <w:tcW w:w="1374" w:type="dxa"/>
          </w:tcPr>
          <w:p w14:paraId="56E88A42" w14:textId="1D37AE01" w:rsidR="569DBA65" w:rsidRPr="008048D2" w:rsidRDefault="569DBA65" w:rsidP="00FC2C48">
            <w:pPr>
              <w:jc w:val="center"/>
              <w:rPr>
                <w:sz w:val="18"/>
                <w:szCs w:val="18"/>
              </w:rPr>
            </w:pPr>
            <w:r w:rsidRPr="008048D2">
              <w:rPr>
                <w:sz w:val="18"/>
                <w:szCs w:val="18"/>
              </w:rPr>
              <w:t>Baglygter</w:t>
            </w:r>
          </w:p>
        </w:tc>
      </w:tr>
      <w:tr w:rsidR="569DBA65" w14:paraId="24BEF05E" w14:textId="77777777" w:rsidTr="00FD26B0">
        <w:trPr>
          <w:trHeight w:val="454"/>
        </w:trPr>
        <w:tc>
          <w:tcPr>
            <w:tcW w:w="1696" w:type="dxa"/>
          </w:tcPr>
          <w:p w14:paraId="6C6F2D36" w14:textId="722FFA97" w:rsidR="569DBA65" w:rsidRPr="008048D2" w:rsidRDefault="569DBA65" w:rsidP="00FC2C48">
            <w:pPr>
              <w:jc w:val="center"/>
              <w:rPr>
                <w:sz w:val="18"/>
                <w:szCs w:val="18"/>
              </w:rPr>
            </w:pPr>
            <w:r w:rsidRPr="008048D2">
              <w:rPr>
                <w:sz w:val="18"/>
                <w:szCs w:val="18"/>
              </w:rPr>
              <w:t>motor</w:t>
            </w:r>
            <w:r w:rsidR="00B74CE5">
              <w:rPr>
                <w:sz w:val="18"/>
                <w:szCs w:val="18"/>
              </w:rPr>
              <w:t>Speed</w:t>
            </w:r>
          </w:p>
        </w:tc>
        <w:tc>
          <w:tcPr>
            <w:tcW w:w="1560" w:type="dxa"/>
          </w:tcPr>
          <w:p w14:paraId="593E08A3" w14:textId="5137261B" w:rsidR="569DBA65" w:rsidRPr="008048D2" w:rsidRDefault="569DBA65" w:rsidP="00FC2C48">
            <w:pPr>
              <w:jc w:val="center"/>
              <w:rPr>
                <w:sz w:val="18"/>
                <w:szCs w:val="18"/>
              </w:rPr>
            </w:pPr>
            <w:r w:rsidRPr="008048D2">
              <w:rPr>
                <w:sz w:val="18"/>
                <w:szCs w:val="18"/>
              </w:rPr>
              <w:t>Styrer hastigheden på motoren</w:t>
            </w:r>
          </w:p>
        </w:tc>
        <w:tc>
          <w:tcPr>
            <w:tcW w:w="1134" w:type="dxa"/>
          </w:tcPr>
          <w:p w14:paraId="4D5A544D" w14:textId="55F16FE3" w:rsidR="569DBA65" w:rsidRPr="008048D2" w:rsidRDefault="569DBA65" w:rsidP="00FC2C48">
            <w:pPr>
              <w:jc w:val="center"/>
              <w:rPr>
                <w:sz w:val="18"/>
                <w:szCs w:val="18"/>
              </w:rPr>
            </w:pPr>
            <w:r w:rsidRPr="008048D2">
              <w:rPr>
                <w:sz w:val="18"/>
                <w:szCs w:val="18"/>
              </w:rPr>
              <w:t>0-5V</w:t>
            </w:r>
          </w:p>
        </w:tc>
        <w:tc>
          <w:tcPr>
            <w:tcW w:w="1701" w:type="dxa"/>
          </w:tcPr>
          <w:p w14:paraId="5CFFB2E3" w14:textId="4FB6FE28" w:rsidR="569DBA65" w:rsidRPr="008048D2" w:rsidRDefault="569DBA65" w:rsidP="00FC2C48">
            <w:pPr>
              <w:jc w:val="center"/>
              <w:rPr>
                <w:sz w:val="18"/>
                <w:szCs w:val="18"/>
              </w:rPr>
            </w:pPr>
            <w:r w:rsidRPr="008048D2">
              <w:rPr>
                <w:sz w:val="18"/>
                <w:szCs w:val="18"/>
              </w:rPr>
              <w:t>Arduino, A1</w:t>
            </w:r>
          </w:p>
        </w:tc>
        <w:tc>
          <w:tcPr>
            <w:tcW w:w="1559" w:type="dxa"/>
          </w:tcPr>
          <w:p w14:paraId="3ADA7276" w14:textId="35AD5BAE" w:rsidR="569DBA65" w:rsidRPr="008048D2" w:rsidRDefault="569DBA65" w:rsidP="00FC2C48">
            <w:pPr>
              <w:jc w:val="center"/>
              <w:rPr>
                <w:sz w:val="18"/>
                <w:szCs w:val="18"/>
              </w:rPr>
            </w:pPr>
            <w:r w:rsidRPr="008048D2">
              <w:rPr>
                <w:sz w:val="18"/>
                <w:szCs w:val="18"/>
              </w:rPr>
              <w:t>Motor, J2</w:t>
            </w:r>
          </w:p>
        </w:tc>
        <w:tc>
          <w:tcPr>
            <w:tcW w:w="1374" w:type="dxa"/>
          </w:tcPr>
          <w:p w14:paraId="6F9F6F12" w14:textId="10D1D972" w:rsidR="569DBA65" w:rsidRPr="008048D2" w:rsidRDefault="007648FB" w:rsidP="00FC2C48">
            <w:pPr>
              <w:jc w:val="center"/>
              <w:rPr>
                <w:sz w:val="18"/>
                <w:szCs w:val="18"/>
              </w:rPr>
            </w:pPr>
            <w:r>
              <w:rPr>
                <w:sz w:val="18"/>
                <w:szCs w:val="18"/>
              </w:rPr>
              <w:t>PWM signal</w:t>
            </w:r>
          </w:p>
        </w:tc>
      </w:tr>
      <w:tr w:rsidR="569DBA65" w14:paraId="3BCA6B92" w14:textId="77777777" w:rsidTr="00FD26B0">
        <w:trPr>
          <w:trHeight w:val="454"/>
        </w:trPr>
        <w:tc>
          <w:tcPr>
            <w:tcW w:w="1696" w:type="dxa"/>
          </w:tcPr>
          <w:p w14:paraId="3BB8D93B" w14:textId="54E2A2A2" w:rsidR="569DBA65" w:rsidRPr="008048D2" w:rsidRDefault="569DBA65" w:rsidP="00FC2C48">
            <w:pPr>
              <w:jc w:val="center"/>
              <w:rPr>
                <w:sz w:val="18"/>
                <w:szCs w:val="18"/>
              </w:rPr>
            </w:pPr>
            <w:r w:rsidRPr="008048D2">
              <w:rPr>
                <w:sz w:val="18"/>
                <w:szCs w:val="18"/>
              </w:rPr>
              <w:t>motorDirection</w:t>
            </w:r>
          </w:p>
        </w:tc>
        <w:tc>
          <w:tcPr>
            <w:tcW w:w="1560" w:type="dxa"/>
          </w:tcPr>
          <w:p w14:paraId="1A772C8F" w14:textId="72CEE2EA" w:rsidR="569DBA65" w:rsidRPr="008048D2" w:rsidRDefault="569DBA65" w:rsidP="00FC2C48">
            <w:pPr>
              <w:jc w:val="center"/>
              <w:rPr>
                <w:sz w:val="18"/>
                <w:szCs w:val="18"/>
              </w:rPr>
            </w:pPr>
            <w:r w:rsidRPr="008048D2">
              <w:rPr>
                <w:sz w:val="18"/>
                <w:szCs w:val="18"/>
              </w:rPr>
              <w:t>Styrer retningen som mot</w:t>
            </w:r>
            <w:r w:rsidR="00B74CE5">
              <w:rPr>
                <w:sz w:val="18"/>
                <w:szCs w:val="18"/>
              </w:rPr>
              <w:t>o</w:t>
            </w:r>
            <w:r w:rsidRPr="008048D2">
              <w:rPr>
                <w:sz w:val="18"/>
                <w:szCs w:val="18"/>
              </w:rPr>
              <w:t>ren</w:t>
            </w:r>
            <w:r w:rsidR="00B74CE5">
              <w:rPr>
                <w:sz w:val="18"/>
                <w:szCs w:val="18"/>
              </w:rPr>
              <w:t xml:space="preserve"> kører</w:t>
            </w:r>
          </w:p>
        </w:tc>
        <w:tc>
          <w:tcPr>
            <w:tcW w:w="1134" w:type="dxa"/>
          </w:tcPr>
          <w:p w14:paraId="6035E8E8" w14:textId="2904D2D1" w:rsidR="569DBA65" w:rsidRPr="008048D2" w:rsidRDefault="569DBA65" w:rsidP="00FC2C48">
            <w:pPr>
              <w:jc w:val="center"/>
              <w:rPr>
                <w:sz w:val="18"/>
                <w:szCs w:val="18"/>
              </w:rPr>
            </w:pPr>
            <w:r w:rsidRPr="008048D2">
              <w:rPr>
                <w:sz w:val="18"/>
                <w:szCs w:val="18"/>
              </w:rPr>
              <w:t>0-5V</w:t>
            </w:r>
          </w:p>
        </w:tc>
        <w:tc>
          <w:tcPr>
            <w:tcW w:w="1701" w:type="dxa"/>
          </w:tcPr>
          <w:p w14:paraId="69C899E8" w14:textId="0611C11A" w:rsidR="569DBA65" w:rsidRPr="008048D2" w:rsidRDefault="569DBA65" w:rsidP="00FC2C48">
            <w:pPr>
              <w:jc w:val="center"/>
              <w:rPr>
                <w:sz w:val="18"/>
                <w:szCs w:val="18"/>
              </w:rPr>
            </w:pPr>
            <w:r w:rsidRPr="008048D2">
              <w:rPr>
                <w:sz w:val="18"/>
                <w:szCs w:val="18"/>
              </w:rPr>
              <w:t>Arduino, D1</w:t>
            </w:r>
          </w:p>
        </w:tc>
        <w:tc>
          <w:tcPr>
            <w:tcW w:w="1559" w:type="dxa"/>
          </w:tcPr>
          <w:p w14:paraId="297F5803" w14:textId="1C0A3793" w:rsidR="569DBA65" w:rsidRPr="008048D2" w:rsidRDefault="569DBA65" w:rsidP="00FC2C48">
            <w:pPr>
              <w:jc w:val="center"/>
              <w:rPr>
                <w:sz w:val="18"/>
                <w:szCs w:val="18"/>
              </w:rPr>
            </w:pPr>
            <w:r w:rsidRPr="008048D2">
              <w:rPr>
                <w:sz w:val="18"/>
                <w:szCs w:val="18"/>
              </w:rPr>
              <w:t>Motor, J1</w:t>
            </w:r>
          </w:p>
        </w:tc>
        <w:tc>
          <w:tcPr>
            <w:tcW w:w="1374" w:type="dxa"/>
          </w:tcPr>
          <w:p w14:paraId="2901463A" w14:textId="7481973F" w:rsidR="569DBA65" w:rsidRPr="008048D2" w:rsidRDefault="007648FB" w:rsidP="00FC2C48">
            <w:pPr>
              <w:jc w:val="center"/>
              <w:rPr>
                <w:sz w:val="18"/>
                <w:szCs w:val="18"/>
              </w:rPr>
            </w:pPr>
            <w:r>
              <w:rPr>
                <w:sz w:val="18"/>
                <w:szCs w:val="18"/>
              </w:rPr>
              <w:t>Digital signal</w:t>
            </w:r>
          </w:p>
        </w:tc>
      </w:tr>
      <w:tr w:rsidR="569DBA65" w14:paraId="0DAA9526" w14:textId="77777777" w:rsidTr="00FD26B0">
        <w:trPr>
          <w:trHeight w:val="454"/>
        </w:trPr>
        <w:tc>
          <w:tcPr>
            <w:tcW w:w="1696" w:type="dxa"/>
          </w:tcPr>
          <w:p w14:paraId="12B27143" w14:textId="4996B046" w:rsidR="569DBA65" w:rsidRPr="008048D2" w:rsidRDefault="569DBA65" w:rsidP="00FC2C48">
            <w:pPr>
              <w:jc w:val="center"/>
              <w:rPr>
                <w:sz w:val="18"/>
                <w:szCs w:val="18"/>
              </w:rPr>
            </w:pPr>
            <w:r w:rsidRPr="008048D2">
              <w:rPr>
                <w:sz w:val="18"/>
                <w:szCs w:val="18"/>
              </w:rPr>
              <w:t>lightFrontPWM</w:t>
            </w:r>
          </w:p>
        </w:tc>
        <w:tc>
          <w:tcPr>
            <w:tcW w:w="1560" w:type="dxa"/>
          </w:tcPr>
          <w:p w14:paraId="61AC3131" w14:textId="13CB60AB" w:rsidR="569DBA65" w:rsidRPr="008048D2" w:rsidRDefault="007648FB" w:rsidP="00FC2C48">
            <w:pPr>
              <w:jc w:val="center"/>
              <w:rPr>
                <w:sz w:val="18"/>
                <w:szCs w:val="18"/>
              </w:rPr>
            </w:pPr>
            <w:r w:rsidRPr="008048D2">
              <w:rPr>
                <w:sz w:val="18"/>
                <w:szCs w:val="18"/>
              </w:rPr>
              <w:t>Styrer lysintensiteten for for</w:t>
            </w:r>
            <w:r>
              <w:rPr>
                <w:sz w:val="18"/>
                <w:szCs w:val="18"/>
              </w:rPr>
              <w:t>lys</w:t>
            </w:r>
          </w:p>
        </w:tc>
        <w:tc>
          <w:tcPr>
            <w:tcW w:w="1134" w:type="dxa"/>
          </w:tcPr>
          <w:p w14:paraId="67A2AAC3" w14:textId="0E51FD54" w:rsidR="569DBA65" w:rsidRPr="008048D2" w:rsidRDefault="569DBA65" w:rsidP="00FC2C48">
            <w:pPr>
              <w:jc w:val="center"/>
              <w:rPr>
                <w:sz w:val="18"/>
                <w:szCs w:val="18"/>
              </w:rPr>
            </w:pPr>
            <w:r w:rsidRPr="008048D2">
              <w:rPr>
                <w:sz w:val="18"/>
                <w:szCs w:val="18"/>
              </w:rPr>
              <w:t>0-5V</w:t>
            </w:r>
          </w:p>
        </w:tc>
        <w:tc>
          <w:tcPr>
            <w:tcW w:w="1701" w:type="dxa"/>
          </w:tcPr>
          <w:p w14:paraId="1DAE2911" w14:textId="079D3034" w:rsidR="569DBA65" w:rsidRPr="008048D2" w:rsidRDefault="569DBA65" w:rsidP="00FC2C48">
            <w:pPr>
              <w:jc w:val="center"/>
              <w:rPr>
                <w:sz w:val="18"/>
                <w:szCs w:val="18"/>
              </w:rPr>
            </w:pPr>
            <w:r w:rsidRPr="008048D2">
              <w:rPr>
                <w:sz w:val="18"/>
                <w:szCs w:val="18"/>
              </w:rPr>
              <w:t xml:space="preserve">Arduino, A2 </w:t>
            </w:r>
          </w:p>
        </w:tc>
        <w:tc>
          <w:tcPr>
            <w:tcW w:w="1559" w:type="dxa"/>
          </w:tcPr>
          <w:p w14:paraId="2CEDF13A" w14:textId="6F2C378E" w:rsidR="569DBA65" w:rsidRPr="008048D2" w:rsidRDefault="569DBA65" w:rsidP="007648FB">
            <w:pPr>
              <w:jc w:val="center"/>
              <w:rPr>
                <w:sz w:val="18"/>
                <w:szCs w:val="18"/>
              </w:rPr>
            </w:pPr>
            <w:r w:rsidRPr="008048D2">
              <w:rPr>
                <w:sz w:val="18"/>
                <w:szCs w:val="18"/>
              </w:rPr>
              <w:t>Light</w:t>
            </w:r>
            <w:r w:rsidR="08EA7386" w:rsidRPr="008048D2">
              <w:rPr>
                <w:sz w:val="18"/>
                <w:szCs w:val="18"/>
              </w:rPr>
              <w:t>Intensity</w:t>
            </w:r>
            <w:r w:rsidRPr="008048D2">
              <w:rPr>
                <w:sz w:val="18"/>
                <w:szCs w:val="18"/>
              </w:rPr>
              <w:t xml:space="preserve">, J1 </w:t>
            </w:r>
          </w:p>
        </w:tc>
        <w:tc>
          <w:tcPr>
            <w:tcW w:w="1374" w:type="dxa"/>
          </w:tcPr>
          <w:p w14:paraId="392844AA" w14:textId="1755E8E2" w:rsidR="569DBA65" w:rsidRPr="008048D2" w:rsidRDefault="301BD85C" w:rsidP="00FC2C48">
            <w:pPr>
              <w:jc w:val="center"/>
              <w:rPr>
                <w:sz w:val="18"/>
                <w:szCs w:val="18"/>
              </w:rPr>
            </w:pPr>
            <w:r w:rsidRPr="008048D2">
              <w:rPr>
                <w:sz w:val="18"/>
                <w:szCs w:val="18"/>
              </w:rPr>
              <w:t>Front light</w:t>
            </w:r>
          </w:p>
          <w:p w14:paraId="30EE6415" w14:textId="1755E8E2" w:rsidR="569DBA65" w:rsidRPr="008048D2" w:rsidRDefault="569DBA65" w:rsidP="007648FB">
            <w:pPr>
              <w:rPr>
                <w:sz w:val="18"/>
                <w:szCs w:val="18"/>
              </w:rPr>
            </w:pPr>
          </w:p>
          <w:p w14:paraId="28951B75" w14:textId="2A0818A1" w:rsidR="569DBA65" w:rsidRPr="008048D2" w:rsidRDefault="569DBA65" w:rsidP="00FC2C48">
            <w:pPr>
              <w:jc w:val="center"/>
              <w:rPr>
                <w:sz w:val="18"/>
                <w:szCs w:val="18"/>
              </w:rPr>
            </w:pPr>
          </w:p>
        </w:tc>
      </w:tr>
      <w:tr w:rsidR="007648FB" w14:paraId="33F75E99" w14:textId="77777777" w:rsidTr="00FD26B0">
        <w:trPr>
          <w:trHeight w:val="454"/>
        </w:trPr>
        <w:tc>
          <w:tcPr>
            <w:tcW w:w="1696" w:type="dxa"/>
          </w:tcPr>
          <w:p w14:paraId="76ECB173" w14:textId="56BE161E" w:rsidR="007648FB" w:rsidRPr="008048D2" w:rsidRDefault="007648FB" w:rsidP="00FC2C48">
            <w:pPr>
              <w:jc w:val="center"/>
              <w:rPr>
                <w:sz w:val="18"/>
                <w:szCs w:val="18"/>
              </w:rPr>
            </w:pPr>
            <w:r w:rsidRPr="008048D2">
              <w:rPr>
                <w:sz w:val="18"/>
                <w:szCs w:val="18"/>
              </w:rPr>
              <w:t>lightBackPWM</w:t>
            </w:r>
          </w:p>
        </w:tc>
        <w:tc>
          <w:tcPr>
            <w:tcW w:w="1560" w:type="dxa"/>
          </w:tcPr>
          <w:p w14:paraId="7160793E" w14:textId="2DE21019" w:rsidR="007648FB" w:rsidRPr="008048D2" w:rsidRDefault="007648FB" w:rsidP="00FC2C48">
            <w:pPr>
              <w:jc w:val="center"/>
              <w:rPr>
                <w:sz w:val="18"/>
                <w:szCs w:val="18"/>
              </w:rPr>
            </w:pPr>
            <w:r w:rsidRPr="008048D2">
              <w:rPr>
                <w:sz w:val="18"/>
                <w:szCs w:val="18"/>
              </w:rPr>
              <w:t xml:space="preserve">Styrer lysintensiteten for </w:t>
            </w:r>
            <w:r>
              <w:rPr>
                <w:sz w:val="18"/>
                <w:szCs w:val="18"/>
              </w:rPr>
              <w:t>baglys</w:t>
            </w:r>
          </w:p>
        </w:tc>
        <w:tc>
          <w:tcPr>
            <w:tcW w:w="1134" w:type="dxa"/>
          </w:tcPr>
          <w:p w14:paraId="1D183217" w14:textId="5C28540C" w:rsidR="007648FB" w:rsidRPr="008048D2" w:rsidRDefault="007648FB" w:rsidP="00FC2C48">
            <w:pPr>
              <w:jc w:val="center"/>
              <w:rPr>
                <w:sz w:val="18"/>
                <w:szCs w:val="18"/>
              </w:rPr>
            </w:pPr>
            <w:r w:rsidRPr="008048D2">
              <w:rPr>
                <w:sz w:val="18"/>
                <w:szCs w:val="18"/>
              </w:rPr>
              <w:t>0-5V</w:t>
            </w:r>
          </w:p>
        </w:tc>
        <w:tc>
          <w:tcPr>
            <w:tcW w:w="1701" w:type="dxa"/>
          </w:tcPr>
          <w:p w14:paraId="44466BDB" w14:textId="344EF94F" w:rsidR="007648FB" w:rsidRPr="008048D2" w:rsidRDefault="007648FB" w:rsidP="00FC2C48">
            <w:pPr>
              <w:jc w:val="center"/>
              <w:rPr>
                <w:sz w:val="18"/>
                <w:szCs w:val="18"/>
              </w:rPr>
            </w:pPr>
            <w:r w:rsidRPr="008048D2">
              <w:rPr>
                <w:sz w:val="18"/>
                <w:szCs w:val="18"/>
              </w:rPr>
              <w:t>Arduino, A3</w:t>
            </w:r>
          </w:p>
        </w:tc>
        <w:tc>
          <w:tcPr>
            <w:tcW w:w="1559" w:type="dxa"/>
          </w:tcPr>
          <w:p w14:paraId="5CA47FAE" w14:textId="59E045FA" w:rsidR="007648FB" w:rsidRPr="008048D2" w:rsidRDefault="007648FB" w:rsidP="3224C01C">
            <w:pPr>
              <w:jc w:val="center"/>
              <w:rPr>
                <w:sz w:val="18"/>
                <w:szCs w:val="18"/>
              </w:rPr>
            </w:pPr>
            <w:r w:rsidRPr="008048D2">
              <w:rPr>
                <w:sz w:val="18"/>
                <w:szCs w:val="18"/>
              </w:rPr>
              <w:t>LightIntensity, J1</w:t>
            </w:r>
          </w:p>
        </w:tc>
        <w:tc>
          <w:tcPr>
            <w:tcW w:w="1374" w:type="dxa"/>
          </w:tcPr>
          <w:p w14:paraId="2DC32F39" w14:textId="13A59D93" w:rsidR="007648FB" w:rsidRPr="008048D2" w:rsidRDefault="007648FB" w:rsidP="00FC2C48">
            <w:pPr>
              <w:jc w:val="center"/>
              <w:rPr>
                <w:sz w:val="18"/>
                <w:szCs w:val="18"/>
              </w:rPr>
            </w:pPr>
            <w:r w:rsidRPr="008048D2">
              <w:rPr>
                <w:sz w:val="18"/>
                <w:szCs w:val="18"/>
              </w:rPr>
              <w:t>Back Light</w:t>
            </w:r>
          </w:p>
        </w:tc>
      </w:tr>
      <w:tr w:rsidR="569DBA65" w14:paraId="367DB700" w14:textId="77777777" w:rsidTr="00FD26B0">
        <w:trPr>
          <w:trHeight w:val="454"/>
        </w:trPr>
        <w:tc>
          <w:tcPr>
            <w:tcW w:w="1696" w:type="dxa"/>
          </w:tcPr>
          <w:p w14:paraId="70A7AF56" w14:textId="231EC7B9" w:rsidR="569DBA65" w:rsidRPr="008048D2" w:rsidRDefault="569DBA65" w:rsidP="00FC2C48">
            <w:pPr>
              <w:jc w:val="center"/>
              <w:rPr>
                <w:sz w:val="18"/>
                <w:szCs w:val="18"/>
              </w:rPr>
            </w:pPr>
            <w:r w:rsidRPr="008048D2">
              <w:rPr>
                <w:sz w:val="18"/>
                <w:szCs w:val="18"/>
              </w:rPr>
              <w:t>Fejltæller</w:t>
            </w:r>
          </w:p>
        </w:tc>
        <w:tc>
          <w:tcPr>
            <w:tcW w:w="1560" w:type="dxa"/>
          </w:tcPr>
          <w:p w14:paraId="5BE70F53" w14:textId="60BEDE9B" w:rsidR="569DBA65" w:rsidRPr="008048D2" w:rsidRDefault="569DBA65" w:rsidP="00FC2C48">
            <w:pPr>
              <w:jc w:val="center"/>
              <w:rPr>
                <w:sz w:val="18"/>
                <w:szCs w:val="18"/>
              </w:rPr>
            </w:pPr>
            <w:r w:rsidRPr="008048D2">
              <w:rPr>
                <w:sz w:val="18"/>
                <w:szCs w:val="18"/>
              </w:rPr>
              <w:t>Tæller antal fejl</w:t>
            </w:r>
          </w:p>
        </w:tc>
        <w:tc>
          <w:tcPr>
            <w:tcW w:w="1134" w:type="dxa"/>
          </w:tcPr>
          <w:p w14:paraId="1B72AA2B" w14:textId="2616DC27" w:rsidR="569DBA65" w:rsidRPr="008048D2" w:rsidRDefault="00122769" w:rsidP="00FC2C48">
            <w:pPr>
              <w:jc w:val="center"/>
              <w:rPr>
                <w:sz w:val="18"/>
                <w:szCs w:val="18"/>
              </w:rPr>
            </w:pPr>
            <w:r>
              <w:rPr>
                <w:sz w:val="18"/>
                <w:szCs w:val="18"/>
              </w:rPr>
              <w:t>7-</w:t>
            </w:r>
            <w:r w:rsidR="000D3CF7">
              <w:rPr>
                <w:sz w:val="18"/>
                <w:szCs w:val="18"/>
              </w:rPr>
              <w:t>S</w:t>
            </w:r>
            <w:r>
              <w:rPr>
                <w:sz w:val="18"/>
                <w:szCs w:val="18"/>
              </w:rPr>
              <w:t>eg</w:t>
            </w:r>
          </w:p>
        </w:tc>
        <w:tc>
          <w:tcPr>
            <w:tcW w:w="1701" w:type="dxa"/>
          </w:tcPr>
          <w:p w14:paraId="01FD5076" w14:textId="00A4F73B" w:rsidR="569DBA65" w:rsidRPr="008048D2" w:rsidRDefault="005C11B0" w:rsidP="00FC2C48">
            <w:pPr>
              <w:jc w:val="center"/>
              <w:rPr>
                <w:sz w:val="18"/>
                <w:szCs w:val="18"/>
                <w:lang w:val="en-US"/>
              </w:rPr>
            </w:pPr>
            <w:r>
              <w:rPr>
                <w:sz w:val="18"/>
                <w:szCs w:val="18"/>
                <w:lang w:val="en-US"/>
              </w:rPr>
              <w:t>Fejltæller</w:t>
            </w:r>
            <w:r w:rsidR="004175BC">
              <w:rPr>
                <w:sz w:val="18"/>
                <w:szCs w:val="18"/>
                <w:lang w:val="en-US"/>
              </w:rPr>
              <w:t>, 7-seg</w:t>
            </w:r>
          </w:p>
        </w:tc>
        <w:tc>
          <w:tcPr>
            <w:tcW w:w="1559" w:type="dxa"/>
          </w:tcPr>
          <w:p w14:paraId="3E402960" w14:textId="19B56606" w:rsidR="569DBA65" w:rsidRPr="008048D2" w:rsidRDefault="569DBA65" w:rsidP="1CF21A28">
            <w:pPr>
              <w:jc w:val="center"/>
              <w:rPr>
                <w:sz w:val="18"/>
                <w:szCs w:val="18"/>
              </w:rPr>
            </w:pPr>
          </w:p>
        </w:tc>
        <w:tc>
          <w:tcPr>
            <w:tcW w:w="1374" w:type="dxa"/>
          </w:tcPr>
          <w:p w14:paraId="1EF0DEB7" w14:textId="2B4AA2E5" w:rsidR="569DBA65" w:rsidRPr="008048D2" w:rsidRDefault="00162A53" w:rsidP="00FC110F">
            <w:pPr>
              <w:keepNext/>
              <w:jc w:val="center"/>
              <w:rPr>
                <w:sz w:val="18"/>
                <w:szCs w:val="18"/>
              </w:rPr>
            </w:pPr>
            <w:r>
              <w:rPr>
                <w:sz w:val="18"/>
                <w:szCs w:val="18"/>
              </w:rPr>
              <w:t>7 segments display</w:t>
            </w:r>
          </w:p>
        </w:tc>
      </w:tr>
    </w:tbl>
    <w:p w14:paraId="1B996E01" w14:textId="408F9D5D" w:rsidR="00B3001B" w:rsidRPr="000D3CF7" w:rsidRDefault="009C73C6" w:rsidP="000D3CF7">
      <w:pPr>
        <w:pStyle w:val="Caption"/>
        <w:keepNext/>
        <w:jc w:val="center"/>
      </w:pPr>
      <w:bookmarkStart w:id="90" w:name="_Ref29983638"/>
      <w:r>
        <w:t xml:space="preserve">Tabel </w:t>
      </w:r>
      <w:fldSimple w:instr=" SEQ Tabel \* ARABIC ">
        <w:r w:rsidR="00532564">
          <w:rPr>
            <w:noProof/>
          </w:rPr>
          <w:t>3</w:t>
        </w:r>
      </w:fldSimple>
      <w:bookmarkEnd w:id="90"/>
      <w:r>
        <w:t xml:space="preserve"> -</w:t>
      </w:r>
      <w:r w:rsidR="00FC110F">
        <w:t xml:space="preserve"> Signalbeskrivelse af IBD-forbindelser</w:t>
      </w:r>
      <w:bookmarkStart w:id="91" w:name="_Toc29815588"/>
      <w:bookmarkStart w:id="92" w:name="_Toc29898908"/>
      <w:r w:rsidR="00B3001B">
        <w:br w:type="page"/>
      </w:r>
    </w:p>
    <w:p w14:paraId="5DB7DA60" w14:textId="77777777" w:rsidR="00B3001B" w:rsidRDefault="00B3001B" w:rsidP="006B380C"/>
    <w:p w14:paraId="366EC530" w14:textId="525D9729" w:rsidR="00B3001B" w:rsidRDefault="7BD11DEC" w:rsidP="00F90B20">
      <w:pPr>
        <w:pStyle w:val="Heading2"/>
      </w:pPr>
      <w:bookmarkStart w:id="93" w:name="_Toc30060183"/>
      <w:bookmarkStart w:id="94" w:name="_Toc30060816"/>
      <w:bookmarkStart w:id="95" w:name="_Toc30066564"/>
      <w:bookmarkStart w:id="96" w:name="_Toc30065830"/>
      <w:r w:rsidRPr="7BD11DEC">
        <w:t xml:space="preserve">Hardware </w:t>
      </w:r>
      <w:r w:rsidR="00412E63">
        <w:t>design</w:t>
      </w:r>
      <w:bookmarkStart w:id="97" w:name="_Toc29815589"/>
      <w:bookmarkStart w:id="98" w:name="_Toc29898909"/>
      <w:bookmarkEnd w:id="91"/>
      <w:bookmarkEnd w:id="92"/>
      <w:bookmarkEnd w:id="93"/>
      <w:bookmarkEnd w:id="94"/>
      <w:bookmarkEnd w:id="95"/>
      <w:bookmarkEnd w:id="96"/>
    </w:p>
    <w:p w14:paraId="4B5637B1" w14:textId="0FF26F45" w:rsidR="7BD11DEC" w:rsidRPr="00B577FE" w:rsidRDefault="03C22DB1" w:rsidP="00B577FE">
      <w:pPr>
        <w:pStyle w:val="Heading3"/>
      </w:pPr>
      <w:bookmarkStart w:id="99" w:name="_Toc30060184"/>
      <w:bookmarkStart w:id="100" w:name="_Toc30060817"/>
      <w:bookmarkStart w:id="101" w:name="_Toc30066565"/>
      <w:bookmarkStart w:id="102" w:name="_Toc30065831"/>
      <w:r w:rsidRPr="00B577FE">
        <w:t>Motorhardware</w:t>
      </w:r>
      <w:r w:rsidR="7BD11DEC" w:rsidRPr="00B577FE">
        <w:t xml:space="preserve"> (</w:t>
      </w:r>
      <w:r w:rsidR="00412E63" w:rsidRPr="00B577FE">
        <w:t>G</w:t>
      </w:r>
      <w:r w:rsidR="7BD11DEC" w:rsidRPr="00B577FE">
        <w:t>ustav)</w:t>
      </w:r>
      <w:bookmarkEnd w:id="97"/>
      <w:bookmarkEnd w:id="98"/>
      <w:bookmarkEnd w:id="99"/>
      <w:bookmarkEnd w:id="100"/>
      <w:bookmarkEnd w:id="101"/>
      <w:bookmarkEnd w:id="102"/>
    </w:p>
    <w:p w14:paraId="624DD954" w14:textId="27668B33" w:rsidR="00740194" w:rsidRDefault="00880C04" w:rsidP="00740194">
      <w:pPr>
        <w:keepNext/>
      </w:pPr>
      <w:r>
        <w:t>Motor modulet styre</w:t>
      </w:r>
      <w:r w:rsidR="00654D7D">
        <w:t>r</w:t>
      </w:r>
      <w:r>
        <w:t xml:space="preserve"> </w:t>
      </w:r>
      <w:r w:rsidR="001B015A">
        <w:t xml:space="preserve">motorens retning og hastighed, igennem signaler fra en </w:t>
      </w:r>
      <w:r w:rsidR="009F6B4F">
        <w:t>Arduino 2560</w:t>
      </w:r>
      <w:r w:rsidR="001B015A">
        <w:t xml:space="preserve">. </w:t>
      </w:r>
      <w:r w:rsidR="00654D7D">
        <w:t>Der udnyttes viden om dioder, transistorer og relæer</w:t>
      </w:r>
      <w:r w:rsidR="001F6DDA">
        <w:t xml:space="preserve"> til dette modul. </w:t>
      </w:r>
      <w:r w:rsidR="00686716">
        <w:t xml:space="preserve">Modulets </w:t>
      </w:r>
      <w:r w:rsidR="006F6AC0">
        <w:t xml:space="preserve">design og </w:t>
      </w:r>
      <w:r w:rsidR="00686716">
        <w:t xml:space="preserve">implementering kan ses på </w:t>
      </w:r>
      <w:r w:rsidR="000E3D51">
        <w:fldChar w:fldCharType="begin"/>
      </w:r>
      <w:r w:rsidR="000E3D51">
        <w:instrText xml:space="preserve"> REF _Ref30075098 \h </w:instrText>
      </w:r>
      <w:r w:rsidR="000E3D51">
        <w:fldChar w:fldCharType="separate"/>
      </w:r>
      <w:r w:rsidR="00532564">
        <w:t xml:space="preserve">Figur </w:t>
      </w:r>
      <w:r w:rsidR="00532564">
        <w:rPr>
          <w:noProof/>
        </w:rPr>
        <w:t>10</w:t>
      </w:r>
      <w:r w:rsidR="000E3D51">
        <w:fldChar w:fldCharType="end"/>
      </w:r>
      <w:r w:rsidR="000E3D51">
        <w:t xml:space="preserve"> til </w:t>
      </w:r>
      <w:r w:rsidR="000E3D51">
        <w:fldChar w:fldCharType="begin"/>
      </w:r>
      <w:r w:rsidR="000E3D51">
        <w:instrText xml:space="preserve"> REF _Ref29895943 \h </w:instrText>
      </w:r>
      <w:r w:rsidR="000E3D51">
        <w:fldChar w:fldCharType="separate"/>
      </w:r>
      <w:r w:rsidR="00532564">
        <w:t xml:space="preserve">Figur </w:t>
      </w:r>
      <w:r w:rsidR="00532564">
        <w:rPr>
          <w:noProof/>
        </w:rPr>
        <w:t>15</w:t>
      </w:r>
      <w:r w:rsidR="000E3D51">
        <w:fldChar w:fldCharType="end"/>
      </w:r>
      <w:r w:rsidR="006F6AC0">
        <w:t>.</w:t>
      </w:r>
    </w:p>
    <w:p w14:paraId="0E6C9E4D" w14:textId="2FD03A00" w:rsidR="00F66E2F" w:rsidRDefault="703CB634" w:rsidP="00740194">
      <w:pPr>
        <w:keepNext/>
        <w:jc w:val="center"/>
      </w:pPr>
      <w:r>
        <w:rPr>
          <w:noProof/>
        </w:rPr>
        <w:drawing>
          <wp:inline distT="0" distB="0" distL="0" distR="0" wp14:anchorId="6C6B3FA7" wp14:editId="538C22E6">
            <wp:extent cx="4777975" cy="3214254"/>
            <wp:effectExtent l="0" t="0" r="3810" b="5715"/>
            <wp:docPr id="51056880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20">
                      <a:extLst>
                        <a:ext uri="{28A0092B-C50C-407E-A947-70E740481C1C}">
                          <a14:useLocalDpi xmlns:a14="http://schemas.microsoft.com/office/drawing/2010/main" val="0"/>
                        </a:ext>
                      </a:extLst>
                    </a:blip>
                    <a:stretch>
                      <a:fillRect/>
                    </a:stretch>
                  </pic:blipFill>
                  <pic:spPr>
                    <a:xfrm>
                      <a:off x="0" y="0"/>
                      <a:ext cx="4786192" cy="3219782"/>
                    </a:xfrm>
                    <a:prstGeom prst="rect">
                      <a:avLst/>
                    </a:prstGeom>
                  </pic:spPr>
                </pic:pic>
              </a:graphicData>
            </a:graphic>
          </wp:inline>
        </w:drawing>
      </w:r>
    </w:p>
    <w:p w14:paraId="5F41EB8E" w14:textId="0EC5FA99" w:rsidR="004356D7" w:rsidRDefault="00F66E2F" w:rsidP="00193572">
      <w:pPr>
        <w:pStyle w:val="Caption"/>
        <w:jc w:val="center"/>
      </w:pPr>
      <w:bookmarkStart w:id="103" w:name="_Ref30075098"/>
      <w:bookmarkStart w:id="104" w:name="_Ref29895931"/>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10</w:t>
      </w:r>
      <w:r w:rsidR="0025360C">
        <w:rPr>
          <w:noProof/>
        </w:rPr>
        <w:fldChar w:fldCharType="end"/>
      </w:r>
      <w:bookmarkEnd w:id="103"/>
      <w:r w:rsidR="00957C04">
        <w:t xml:space="preserve"> - design af modul for motor</w:t>
      </w:r>
      <w:bookmarkEnd w:id="104"/>
    </w:p>
    <w:p w14:paraId="5F18520E" w14:textId="75DAE766" w:rsidR="00F66E2F" w:rsidRDefault="00674826" w:rsidP="00754059">
      <w:r>
        <w:rPr>
          <w:noProof/>
        </w:rPr>
        <mc:AlternateContent>
          <mc:Choice Requires="wps">
            <w:drawing>
              <wp:anchor distT="45720" distB="45720" distL="114300" distR="114300" simplePos="0" relativeHeight="251658244" behindDoc="0" locked="0" layoutInCell="1" allowOverlap="1" wp14:anchorId="62CE4151" wp14:editId="4223B49C">
                <wp:simplePos x="0" y="0"/>
                <wp:positionH relativeFrom="margin">
                  <wp:posOffset>-521823</wp:posOffset>
                </wp:positionH>
                <wp:positionV relativeFrom="paragraph">
                  <wp:posOffset>449189</wp:posOffset>
                </wp:positionV>
                <wp:extent cx="2502535" cy="2556510"/>
                <wp:effectExtent l="0" t="0" r="0" b="0"/>
                <wp:wrapSquare wrapText="bothSides"/>
                <wp:docPr id="1368025753"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2535" cy="2556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9323DA" w14:textId="7CA6771F" w:rsidR="002B4322" w:rsidRDefault="00BD33EC" w:rsidP="002B4322">
                            <w:pPr>
                              <w:keepNext/>
                            </w:pPr>
                            <w:r>
                              <w:rPr>
                                <w:noProof/>
                              </w:rPr>
                              <w:drawing>
                                <wp:inline distT="0" distB="0" distL="0" distR="0" wp14:anchorId="5652FBED" wp14:editId="7A91F370">
                                  <wp:extent cx="2321169" cy="1687326"/>
                                  <wp:effectExtent l="0" t="0" r="3175" b="825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l="20546" t="3432" r="33036" b="27229"/>
                                          <a:stretch/>
                                        </pic:blipFill>
                                        <pic:spPr bwMode="auto">
                                          <a:xfrm>
                                            <a:off x="0" y="0"/>
                                            <a:ext cx="2329347" cy="1693271"/>
                                          </a:xfrm>
                                          <a:prstGeom prst="rect">
                                            <a:avLst/>
                                          </a:prstGeom>
                                          <a:noFill/>
                                          <a:ln>
                                            <a:noFill/>
                                          </a:ln>
                                          <a:extLst>
                                            <a:ext uri="{53640926-AAD7-44D8-BBD7-CCE9431645EC}">
                                              <a14:shadowObscured xmlns:a14="http://schemas.microsoft.com/office/drawing/2010/main"/>
                                            </a:ext>
                                          </a:extLst>
                                        </pic:spPr>
                                      </pic:pic>
                                    </a:graphicData>
                                  </a:graphic>
                                </wp:inline>
                              </w:drawing>
                            </w:r>
                          </w:p>
                          <w:p w14:paraId="28D3609A" w14:textId="0C13AD1D" w:rsidR="002B4322" w:rsidRDefault="002B4322" w:rsidP="002B4322">
                            <w:pPr>
                              <w:pStyle w:val="Caption"/>
                              <w:jc w:val="center"/>
                            </w:pPr>
                            <w:r>
                              <w:t xml:space="preserve">Figur </w:t>
                            </w:r>
                            <w:r>
                              <w:rPr>
                                <w:noProof/>
                              </w:rPr>
                              <w:fldChar w:fldCharType="begin"/>
                            </w:r>
                            <w:r>
                              <w:rPr>
                                <w:noProof/>
                              </w:rPr>
                              <w:instrText xml:space="preserve"> SEQ Figur \* ARABIC </w:instrText>
                            </w:r>
                            <w:r>
                              <w:rPr>
                                <w:noProof/>
                              </w:rPr>
                              <w:fldChar w:fldCharType="separate"/>
                            </w:r>
                            <w:r w:rsidR="00532564">
                              <w:rPr>
                                <w:noProof/>
                              </w:rPr>
                              <w:t>11</w:t>
                            </w:r>
                            <w:r>
                              <w:rPr>
                                <w:noProof/>
                              </w:rPr>
                              <w:fldChar w:fldCharType="end"/>
                            </w:r>
                            <w:r>
                              <w:t>. Motor modul</w:t>
                            </w:r>
                          </w:p>
                          <w:p w14:paraId="502DB7E8" w14:textId="77777777" w:rsidR="002B4322" w:rsidRDefault="002B43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E4151" id="Tekstfelt 2" o:spid="_x0000_s1029" type="#_x0000_t202" style="position:absolute;margin-left:-41.1pt;margin-top:35.35pt;width:197.05pt;height:201.3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" filled="f" stroked="f">
                <v:textbox>
                  <w:txbxContent>
                    <w:p w14:paraId="759323DA" w14:textId="7CA6771F" w:rsidR="002B4322" w:rsidRDefault="00BD33EC" w:rsidP="002B4322">
                      <w:pPr>
                        <w:keepNext/>
                      </w:pPr>
                      <w:r>
                        <w:rPr>
                          <w:noProof/>
                        </w:rPr>
                        <w:drawing>
                          <wp:inline distT="0" distB="0" distL="0" distR="0" wp14:anchorId="5652FBED" wp14:editId="7A91F370">
                            <wp:extent cx="2321169" cy="1687326"/>
                            <wp:effectExtent l="0" t="0" r="3175" b="825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l="20546" t="3432" r="33036" b="27229"/>
                                    <a:stretch/>
                                  </pic:blipFill>
                                  <pic:spPr bwMode="auto">
                                    <a:xfrm>
                                      <a:off x="0" y="0"/>
                                      <a:ext cx="2329347" cy="1693271"/>
                                    </a:xfrm>
                                    <a:prstGeom prst="rect">
                                      <a:avLst/>
                                    </a:prstGeom>
                                    <a:noFill/>
                                    <a:ln>
                                      <a:noFill/>
                                    </a:ln>
                                    <a:extLst>
                                      <a:ext uri="{53640926-AAD7-44D8-BBD7-CCE9431645EC}">
                                        <a14:shadowObscured xmlns:a14="http://schemas.microsoft.com/office/drawing/2010/main"/>
                                      </a:ext>
                                    </a:extLst>
                                  </pic:spPr>
                                </pic:pic>
                              </a:graphicData>
                            </a:graphic>
                          </wp:inline>
                        </w:drawing>
                      </w:r>
                    </w:p>
                    <w:p w14:paraId="28D3609A" w14:textId="0C13AD1D" w:rsidR="002B4322" w:rsidRDefault="002B4322" w:rsidP="002B4322">
                      <w:pPr>
                        <w:pStyle w:val="Caption"/>
                        <w:jc w:val="center"/>
                      </w:pPr>
                      <w:r>
                        <w:t xml:space="preserve">Figur </w:t>
                      </w:r>
                      <w:r>
                        <w:rPr>
                          <w:noProof/>
                        </w:rPr>
                        <w:fldChar w:fldCharType="begin"/>
                      </w:r>
                      <w:r>
                        <w:rPr>
                          <w:noProof/>
                        </w:rPr>
                        <w:instrText xml:space="preserve"> SEQ Figur \* ARABIC </w:instrText>
                      </w:r>
                      <w:r>
                        <w:rPr>
                          <w:noProof/>
                        </w:rPr>
                        <w:fldChar w:fldCharType="separate"/>
                      </w:r>
                      <w:r w:rsidR="00532564">
                        <w:rPr>
                          <w:noProof/>
                        </w:rPr>
                        <w:t>11</w:t>
                      </w:r>
                      <w:r>
                        <w:rPr>
                          <w:noProof/>
                        </w:rPr>
                        <w:fldChar w:fldCharType="end"/>
                      </w:r>
                      <w:r>
                        <w:t>. Motor modul</w:t>
                      </w:r>
                    </w:p>
                    <w:p w14:paraId="502DB7E8" w14:textId="77777777" w:rsidR="002B4322" w:rsidRDefault="002B4322"/>
                  </w:txbxContent>
                </v:textbox>
                <w10:wrap type="square" anchorx="margin"/>
              </v:shape>
            </w:pict>
          </mc:Fallback>
        </mc:AlternateContent>
      </w:r>
      <w:r w:rsidR="00A3045E">
        <w:rPr>
          <w:noProof/>
        </w:rPr>
        <mc:AlternateContent>
          <mc:Choice Requires="wps">
            <w:drawing>
              <wp:anchor distT="45720" distB="45720" distL="114300" distR="114300" simplePos="0" relativeHeight="251658245" behindDoc="0" locked="0" layoutInCell="1" allowOverlap="1" wp14:anchorId="17801658" wp14:editId="6ED4A374">
                <wp:simplePos x="0" y="0"/>
                <wp:positionH relativeFrom="margin">
                  <wp:posOffset>2291617</wp:posOffset>
                </wp:positionH>
                <wp:positionV relativeFrom="paragraph">
                  <wp:posOffset>403665</wp:posOffset>
                </wp:positionV>
                <wp:extent cx="3911600" cy="2277110"/>
                <wp:effectExtent l="0" t="0" r="0" b="8890"/>
                <wp:wrapSquare wrapText="bothSides"/>
                <wp:docPr id="48"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0" cy="2277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7AD117" w14:textId="77777777" w:rsidR="002B4322" w:rsidRDefault="002B4322" w:rsidP="002B4322">
                            <w:pPr>
                              <w:keepNext/>
                              <w:jc w:val="center"/>
                            </w:pPr>
                            <w:r>
                              <w:rPr>
                                <w:noProof/>
                              </w:rPr>
                              <w:drawing>
                                <wp:inline distT="0" distB="0" distL="0" distR="0" wp14:anchorId="14A57ED0" wp14:editId="30310C15">
                                  <wp:extent cx="3411415" cy="1717702"/>
                                  <wp:effectExtent l="0" t="0" r="0" b="0"/>
                                  <wp:docPr id="6"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4"/>
                                          <pic:cNvPicPr/>
                                        </pic:nvPicPr>
                                        <pic:blipFill>
                                          <a:blip r:embed="rId22">
                                            <a:extLst>
                                              <a:ext uri="{28A0092B-C50C-407E-A947-70E740481C1C}">
                                                <a14:useLocalDpi xmlns:a14="http://schemas.microsoft.com/office/drawing/2010/main" val="0"/>
                                              </a:ext>
                                            </a:extLst>
                                          </a:blip>
                                          <a:stretch>
                                            <a:fillRect/>
                                          </a:stretch>
                                        </pic:blipFill>
                                        <pic:spPr>
                                          <a:xfrm>
                                            <a:off x="0" y="0"/>
                                            <a:ext cx="3428200" cy="1726153"/>
                                          </a:xfrm>
                                          <a:prstGeom prst="rect">
                                            <a:avLst/>
                                          </a:prstGeom>
                                        </pic:spPr>
                                      </pic:pic>
                                    </a:graphicData>
                                  </a:graphic>
                                </wp:inline>
                              </w:drawing>
                            </w:r>
                          </w:p>
                          <w:p w14:paraId="21B42424" w14:textId="6F5BCA30" w:rsidR="002B4322" w:rsidRPr="00172751" w:rsidRDefault="002B4322" w:rsidP="002B4322">
                            <w:pPr>
                              <w:pStyle w:val="Caption"/>
                              <w:jc w:val="center"/>
                              <w:rPr>
                                <w:b/>
                                <w:lang w:val="en-US"/>
                              </w:rPr>
                            </w:pPr>
                            <w:r w:rsidRPr="00172751">
                              <w:rPr>
                                <w:lang w:val="en-US"/>
                              </w:rPr>
                              <w:t xml:space="preserve">Figur </w:t>
                            </w:r>
                            <w:r>
                              <w:fldChar w:fldCharType="begin"/>
                            </w:r>
                            <w:r w:rsidRPr="00172751">
                              <w:rPr>
                                <w:lang w:val="en-US"/>
                              </w:rPr>
                              <w:instrText xml:space="preserve"> SEQ Figur \* ARABIC </w:instrText>
                            </w:r>
                            <w:r>
                              <w:fldChar w:fldCharType="separate"/>
                            </w:r>
                            <w:r w:rsidR="00532564">
                              <w:rPr>
                                <w:noProof/>
                                <w:lang w:val="en-US"/>
                              </w:rPr>
                              <w:t>12</w:t>
                            </w:r>
                            <w:r>
                              <w:fldChar w:fldCharType="end"/>
                            </w:r>
                            <w:r w:rsidRPr="00172751">
                              <w:rPr>
                                <w:lang w:val="en-US"/>
                              </w:rPr>
                              <w:t>. Motor modul front design</w:t>
                            </w:r>
                          </w:p>
                          <w:p w14:paraId="16DB492E" w14:textId="77777777" w:rsidR="002B4322" w:rsidRPr="009D6CA9" w:rsidRDefault="002B432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01658" id="_x0000_s1030" type="#_x0000_t202" style="position:absolute;margin-left:180.45pt;margin-top:31.8pt;width:308pt;height:179.3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" filled="f" stroked="f">
                <v:textbox>
                  <w:txbxContent>
                    <w:p w14:paraId="2B7AD117" w14:textId="77777777" w:rsidR="002B4322" w:rsidRDefault="002B4322" w:rsidP="002B4322">
                      <w:pPr>
                        <w:keepNext/>
                        <w:jc w:val="center"/>
                      </w:pPr>
                      <w:r>
                        <w:rPr>
                          <w:noProof/>
                        </w:rPr>
                        <w:drawing>
                          <wp:inline distT="0" distB="0" distL="0" distR="0" wp14:anchorId="14A57ED0" wp14:editId="30310C15">
                            <wp:extent cx="3411415" cy="1717702"/>
                            <wp:effectExtent l="0" t="0" r="0" b="0"/>
                            <wp:docPr id="6"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4"/>
                                    <pic:cNvPicPr/>
                                  </pic:nvPicPr>
                                  <pic:blipFill>
                                    <a:blip r:embed="rId22">
                                      <a:extLst>
                                        <a:ext uri="{28A0092B-C50C-407E-A947-70E740481C1C}">
                                          <a14:useLocalDpi xmlns:a14="http://schemas.microsoft.com/office/drawing/2010/main" val="0"/>
                                        </a:ext>
                                      </a:extLst>
                                    </a:blip>
                                    <a:stretch>
                                      <a:fillRect/>
                                    </a:stretch>
                                  </pic:blipFill>
                                  <pic:spPr>
                                    <a:xfrm>
                                      <a:off x="0" y="0"/>
                                      <a:ext cx="3428200" cy="1726153"/>
                                    </a:xfrm>
                                    <a:prstGeom prst="rect">
                                      <a:avLst/>
                                    </a:prstGeom>
                                  </pic:spPr>
                                </pic:pic>
                              </a:graphicData>
                            </a:graphic>
                          </wp:inline>
                        </w:drawing>
                      </w:r>
                    </w:p>
                    <w:p w14:paraId="21B42424" w14:textId="6F5BCA30" w:rsidR="002B4322" w:rsidRPr="00172751" w:rsidRDefault="002B4322" w:rsidP="002B4322">
                      <w:pPr>
                        <w:pStyle w:val="Caption"/>
                        <w:jc w:val="center"/>
                        <w:rPr>
                          <w:b/>
                          <w:lang w:val="en-US"/>
                        </w:rPr>
                      </w:pPr>
                      <w:r w:rsidRPr="00172751">
                        <w:rPr>
                          <w:lang w:val="en-US"/>
                        </w:rPr>
                        <w:t xml:space="preserve">Figur </w:t>
                      </w:r>
                      <w:r>
                        <w:fldChar w:fldCharType="begin"/>
                      </w:r>
                      <w:r w:rsidRPr="00172751">
                        <w:rPr>
                          <w:lang w:val="en-US"/>
                        </w:rPr>
                        <w:instrText xml:space="preserve"> SEQ Figur \* ARABIC </w:instrText>
                      </w:r>
                      <w:r>
                        <w:fldChar w:fldCharType="separate"/>
                      </w:r>
                      <w:r w:rsidR="00532564">
                        <w:rPr>
                          <w:noProof/>
                          <w:lang w:val="en-US"/>
                        </w:rPr>
                        <w:t>12</w:t>
                      </w:r>
                      <w:r>
                        <w:fldChar w:fldCharType="end"/>
                      </w:r>
                      <w:r w:rsidRPr="00172751">
                        <w:rPr>
                          <w:lang w:val="en-US"/>
                        </w:rPr>
                        <w:t>. Motor modul front design</w:t>
                      </w:r>
                    </w:p>
                    <w:p w14:paraId="16DB492E" w14:textId="77777777" w:rsidR="002B4322" w:rsidRPr="009D6CA9" w:rsidRDefault="002B4322">
                      <w:pPr>
                        <w:rPr>
                          <w:lang w:val="en-US"/>
                        </w:rPr>
                      </w:pPr>
                    </w:p>
                  </w:txbxContent>
                </v:textbox>
                <w10:wrap type="square" anchorx="margin"/>
              </v:shape>
            </w:pict>
          </mc:Fallback>
        </mc:AlternateContent>
      </w:r>
    </w:p>
    <w:p w14:paraId="5B9ED49D" w14:textId="4F794963" w:rsidR="002B4322" w:rsidRPr="002B4322" w:rsidRDefault="002B4322" w:rsidP="002B4322"/>
    <w:p w14:paraId="0F6E3CEA" w14:textId="674B090F" w:rsidR="00172751" w:rsidRDefault="00193572" w:rsidP="006B380C">
      <w:r>
        <w:rPr>
          <w:noProof/>
        </w:rPr>
        <mc:AlternateContent>
          <mc:Choice Requires="wps">
            <w:drawing>
              <wp:anchor distT="45720" distB="45720" distL="114300" distR="114300" simplePos="0" relativeHeight="251658246" behindDoc="0" locked="0" layoutInCell="1" allowOverlap="1" wp14:anchorId="08D56F2C" wp14:editId="6E8F90B9">
                <wp:simplePos x="0" y="0"/>
                <wp:positionH relativeFrom="page">
                  <wp:posOffset>3948430</wp:posOffset>
                </wp:positionH>
                <wp:positionV relativeFrom="paragraph">
                  <wp:posOffset>0</wp:posOffset>
                </wp:positionV>
                <wp:extent cx="3006090" cy="2029460"/>
                <wp:effectExtent l="0" t="0" r="0" b="8890"/>
                <wp:wrapSquare wrapText="bothSides"/>
                <wp:docPr id="2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6090" cy="2029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8B324C" w14:textId="77777777" w:rsidR="00B031C9" w:rsidRDefault="00193572" w:rsidP="00B031C9">
                            <w:pPr>
                              <w:keepNext/>
                              <w:jc w:val="center"/>
                            </w:pPr>
                            <w:r>
                              <w:rPr>
                                <w:noProof/>
                              </w:rPr>
                              <w:drawing>
                                <wp:inline distT="0" distB="0" distL="0" distR="0" wp14:anchorId="3D65A7EB" wp14:editId="6470CE2F">
                                  <wp:extent cx="2860257" cy="1565564"/>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3">
                                            <a:extLst>
                                              <a:ext uri="{28A0092B-C50C-407E-A947-70E740481C1C}">
                                                <a14:useLocalDpi xmlns:a14="http://schemas.microsoft.com/office/drawing/2010/main" val="0"/>
                                              </a:ext>
                                            </a:extLst>
                                          </a:blip>
                                          <a:srcRect l="34644" t="20810" r="22139" b="30517"/>
                                          <a:stretch/>
                                        </pic:blipFill>
                                        <pic:spPr bwMode="auto">
                                          <a:xfrm>
                                            <a:off x="0" y="0"/>
                                            <a:ext cx="2868752" cy="1570214"/>
                                          </a:xfrm>
                                          <a:prstGeom prst="rect">
                                            <a:avLst/>
                                          </a:prstGeom>
                                          <a:noFill/>
                                          <a:ln>
                                            <a:noFill/>
                                          </a:ln>
                                          <a:extLst>
                                            <a:ext uri="{53640926-AAD7-44D8-BBD7-CCE9431645EC}">
                                              <a14:shadowObscured xmlns:a14="http://schemas.microsoft.com/office/drawing/2010/main"/>
                                            </a:ext>
                                          </a:extLst>
                                        </pic:spPr>
                                      </pic:pic>
                                    </a:graphicData>
                                  </a:graphic>
                                </wp:inline>
                              </w:drawing>
                            </w:r>
                          </w:p>
                          <w:p w14:paraId="1415711E" w14:textId="3EC0789E" w:rsidR="00B031C9" w:rsidRPr="00FA2496" w:rsidRDefault="00B031C9" w:rsidP="00B031C9">
                            <w:pPr>
                              <w:pStyle w:val="Caption"/>
                              <w:jc w:val="center"/>
                              <w:rPr>
                                <w:b/>
                                <w:lang w:val="en-US"/>
                              </w:rPr>
                            </w:pPr>
                            <w:r w:rsidRPr="00FA2496">
                              <w:rPr>
                                <w:lang w:val="en-US"/>
                              </w:rPr>
                              <w:t xml:space="preserve">Figur </w:t>
                            </w:r>
                            <w:r>
                              <w:fldChar w:fldCharType="begin"/>
                            </w:r>
                            <w:r w:rsidRPr="00FA2496">
                              <w:rPr>
                                <w:lang w:val="en-US"/>
                              </w:rPr>
                              <w:instrText xml:space="preserve"> SEQ Figur \* ARABIC </w:instrText>
                            </w:r>
                            <w:r>
                              <w:fldChar w:fldCharType="separate"/>
                            </w:r>
                            <w:r w:rsidR="00532564">
                              <w:rPr>
                                <w:noProof/>
                                <w:lang w:val="en-US"/>
                              </w:rPr>
                              <w:t>13</w:t>
                            </w:r>
                            <w:r>
                              <w:fldChar w:fldCharType="end"/>
                            </w:r>
                            <w:r w:rsidRPr="00FA2496">
                              <w:rPr>
                                <w:lang w:val="en-US"/>
                              </w:rPr>
                              <w:t>. Motor modul front implementering</w:t>
                            </w:r>
                          </w:p>
                          <w:p w14:paraId="15A147C5" w14:textId="77777777" w:rsidR="00B031C9" w:rsidRPr="00C80451" w:rsidRDefault="00B031C9">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56F2C" id="_x0000_s1031" type="#_x0000_t202" style="position:absolute;margin-left:310.9pt;margin-top:0;width:236.7pt;height:159.8pt;z-index:25165824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" filled="f" stroked="f">
                <v:textbox>
                  <w:txbxContent>
                    <w:p w14:paraId="418B324C" w14:textId="77777777" w:rsidR="00B031C9" w:rsidRDefault="00193572" w:rsidP="00B031C9">
                      <w:pPr>
                        <w:keepNext/>
                        <w:jc w:val="center"/>
                      </w:pPr>
                      <w:r>
                        <w:rPr>
                          <w:noProof/>
                        </w:rPr>
                        <w:drawing>
                          <wp:inline distT="0" distB="0" distL="0" distR="0" wp14:anchorId="3D65A7EB" wp14:editId="6470CE2F">
                            <wp:extent cx="2860257" cy="1565564"/>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3">
                                      <a:extLst>
                                        <a:ext uri="{28A0092B-C50C-407E-A947-70E740481C1C}">
                                          <a14:useLocalDpi xmlns:a14="http://schemas.microsoft.com/office/drawing/2010/main" val="0"/>
                                        </a:ext>
                                      </a:extLst>
                                    </a:blip>
                                    <a:srcRect l="34644" t="20810" r="22139" b="30517"/>
                                    <a:stretch/>
                                  </pic:blipFill>
                                  <pic:spPr bwMode="auto">
                                    <a:xfrm>
                                      <a:off x="0" y="0"/>
                                      <a:ext cx="2868752" cy="1570214"/>
                                    </a:xfrm>
                                    <a:prstGeom prst="rect">
                                      <a:avLst/>
                                    </a:prstGeom>
                                    <a:noFill/>
                                    <a:ln>
                                      <a:noFill/>
                                    </a:ln>
                                    <a:extLst>
                                      <a:ext uri="{53640926-AAD7-44D8-BBD7-CCE9431645EC}">
                                        <a14:shadowObscured xmlns:a14="http://schemas.microsoft.com/office/drawing/2010/main"/>
                                      </a:ext>
                                    </a:extLst>
                                  </pic:spPr>
                                </pic:pic>
                              </a:graphicData>
                            </a:graphic>
                          </wp:inline>
                        </w:drawing>
                      </w:r>
                    </w:p>
                    <w:p w14:paraId="1415711E" w14:textId="3EC0789E" w:rsidR="00B031C9" w:rsidRPr="00FA2496" w:rsidRDefault="00B031C9" w:rsidP="00B031C9">
                      <w:pPr>
                        <w:pStyle w:val="Caption"/>
                        <w:jc w:val="center"/>
                        <w:rPr>
                          <w:b/>
                          <w:lang w:val="en-US"/>
                        </w:rPr>
                      </w:pPr>
                      <w:r w:rsidRPr="00FA2496">
                        <w:rPr>
                          <w:lang w:val="en-US"/>
                        </w:rPr>
                        <w:t xml:space="preserve">Figur </w:t>
                      </w:r>
                      <w:r>
                        <w:fldChar w:fldCharType="begin"/>
                      </w:r>
                      <w:r w:rsidRPr="00FA2496">
                        <w:rPr>
                          <w:lang w:val="en-US"/>
                        </w:rPr>
                        <w:instrText xml:space="preserve"> SEQ Figur \* ARABIC </w:instrText>
                      </w:r>
                      <w:r>
                        <w:fldChar w:fldCharType="separate"/>
                      </w:r>
                      <w:r w:rsidR="00532564">
                        <w:rPr>
                          <w:noProof/>
                          <w:lang w:val="en-US"/>
                        </w:rPr>
                        <w:t>13</w:t>
                      </w:r>
                      <w:r>
                        <w:fldChar w:fldCharType="end"/>
                      </w:r>
                      <w:r w:rsidRPr="00FA2496">
                        <w:rPr>
                          <w:lang w:val="en-US"/>
                        </w:rPr>
                        <w:t>. Motor modul front implementering</w:t>
                      </w:r>
                    </w:p>
                    <w:p w14:paraId="15A147C5" w14:textId="77777777" w:rsidR="00B031C9" w:rsidRPr="00C80451" w:rsidRDefault="00B031C9">
                      <w:pPr>
                        <w:rPr>
                          <w:lang w:val="en-US"/>
                        </w:rPr>
                      </w:pPr>
                    </w:p>
                  </w:txbxContent>
                </v:textbox>
                <w10:wrap type="square" anchorx="page"/>
              </v:shape>
            </w:pict>
          </mc:Fallback>
        </mc:AlternateContent>
      </w:r>
      <w:r>
        <w:rPr>
          <w:noProof/>
        </w:rPr>
        <mc:AlternateContent>
          <mc:Choice Requires="wps">
            <w:drawing>
              <wp:anchor distT="45720" distB="45720" distL="114300" distR="114300" simplePos="0" relativeHeight="251658247" behindDoc="0" locked="0" layoutInCell="1" allowOverlap="1" wp14:anchorId="502751A8" wp14:editId="14B00584">
                <wp:simplePos x="0" y="0"/>
                <wp:positionH relativeFrom="column">
                  <wp:posOffset>-450850</wp:posOffset>
                </wp:positionH>
                <wp:positionV relativeFrom="paragraph">
                  <wp:posOffset>138430</wp:posOffset>
                </wp:positionV>
                <wp:extent cx="3401060" cy="1953260"/>
                <wp:effectExtent l="0" t="0" r="0" b="8890"/>
                <wp:wrapSquare wrapText="bothSides"/>
                <wp:docPr id="25"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060" cy="1953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2E7080" w14:textId="05632101" w:rsidR="00B031C9" w:rsidRDefault="00193572" w:rsidP="00B031C9">
                            <w:pPr>
                              <w:keepNext/>
                              <w:jc w:val="center"/>
                            </w:pPr>
                            <w:r>
                              <w:rPr>
                                <w:noProof/>
                              </w:rPr>
                              <w:drawing>
                                <wp:inline distT="0" distB="0" distL="0" distR="0" wp14:anchorId="6E276DBF" wp14:editId="3026F2AF">
                                  <wp:extent cx="2916381" cy="1505777"/>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698" cy="1513169"/>
                                          </a:xfrm>
                                          <a:prstGeom prst="rect">
                                            <a:avLst/>
                                          </a:prstGeom>
                                        </pic:spPr>
                                      </pic:pic>
                                    </a:graphicData>
                                  </a:graphic>
                                </wp:inline>
                              </w:drawing>
                            </w:r>
                          </w:p>
                          <w:p w14:paraId="7D9EBA95" w14:textId="3A4A15E0" w:rsidR="00B031C9" w:rsidRDefault="00B031C9" w:rsidP="00B031C9">
                            <w:pPr>
                              <w:pStyle w:val="Caption"/>
                              <w:jc w:val="center"/>
                              <w:rPr>
                                <w:b/>
                              </w:rPr>
                            </w:pPr>
                            <w:r>
                              <w:t xml:space="preserve">Figur </w:t>
                            </w:r>
                            <w:r>
                              <w:rPr>
                                <w:noProof/>
                              </w:rPr>
                              <w:fldChar w:fldCharType="begin"/>
                            </w:r>
                            <w:r>
                              <w:rPr>
                                <w:noProof/>
                              </w:rPr>
                              <w:instrText xml:space="preserve"> SEQ Figur \* ARABIC </w:instrText>
                            </w:r>
                            <w:r>
                              <w:rPr>
                                <w:noProof/>
                              </w:rPr>
                              <w:fldChar w:fldCharType="separate"/>
                            </w:r>
                            <w:r w:rsidR="00532564">
                              <w:rPr>
                                <w:noProof/>
                              </w:rPr>
                              <w:t>14</w:t>
                            </w:r>
                            <w:r>
                              <w:rPr>
                                <w:noProof/>
                              </w:rPr>
                              <w:fldChar w:fldCharType="end"/>
                            </w:r>
                            <w:r>
                              <w:t>. Motor modul bagside design</w:t>
                            </w:r>
                          </w:p>
                          <w:p w14:paraId="40F059A1" w14:textId="6BBB3D5F" w:rsidR="00B031C9" w:rsidRDefault="00B031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751A8" id="_x0000_s1032" type="#_x0000_t202" style="position:absolute;margin-left:-35.5pt;margin-top:10.9pt;width:267.8pt;height:153.8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" filled="f" stroked="f">
                <v:textbox>
                  <w:txbxContent>
                    <w:p w14:paraId="512E7080" w14:textId="05632101" w:rsidR="00B031C9" w:rsidRDefault="00193572" w:rsidP="00B031C9">
                      <w:pPr>
                        <w:keepNext/>
                        <w:jc w:val="center"/>
                      </w:pPr>
                      <w:r>
                        <w:rPr>
                          <w:noProof/>
                        </w:rPr>
                        <w:drawing>
                          <wp:inline distT="0" distB="0" distL="0" distR="0" wp14:anchorId="6E276DBF" wp14:editId="3026F2AF">
                            <wp:extent cx="2916381" cy="1505777"/>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698" cy="1513169"/>
                                    </a:xfrm>
                                    <a:prstGeom prst="rect">
                                      <a:avLst/>
                                    </a:prstGeom>
                                  </pic:spPr>
                                </pic:pic>
                              </a:graphicData>
                            </a:graphic>
                          </wp:inline>
                        </w:drawing>
                      </w:r>
                    </w:p>
                    <w:p w14:paraId="7D9EBA95" w14:textId="3A4A15E0" w:rsidR="00B031C9" w:rsidRDefault="00B031C9" w:rsidP="00B031C9">
                      <w:pPr>
                        <w:pStyle w:val="Caption"/>
                        <w:jc w:val="center"/>
                        <w:rPr>
                          <w:b/>
                        </w:rPr>
                      </w:pPr>
                      <w:r>
                        <w:t xml:space="preserve">Figur </w:t>
                      </w:r>
                      <w:r>
                        <w:rPr>
                          <w:noProof/>
                        </w:rPr>
                        <w:fldChar w:fldCharType="begin"/>
                      </w:r>
                      <w:r>
                        <w:rPr>
                          <w:noProof/>
                        </w:rPr>
                        <w:instrText xml:space="preserve"> SEQ Figur \* ARABIC </w:instrText>
                      </w:r>
                      <w:r>
                        <w:rPr>
                          <w:noProof/>
                        </w:rPr>
                        <w:fldChar w:fldCharType="separate"/>
                      </w:r>
                      <w:r w:rsidR="00532564">
                        <w:rPr>
                          <w:noProof/>
                        </w:rPr>
                        <w:t>14</w:t>
                      </w:r>
                      <w:r>
                        <w:rPr>
                          <w:noProof/>
                        </w:rPr>
                        <w:fldChar w:fldCharType="end"/>
                      </w:r>
                      <w:r>
                        <w:t>. Motor modul bagside design</w:t>
                      </w:r>
                    </w:p>
                    <w:p w14:paraId="40F059A1" w14:textId="6BBB3D5F" w:rsidR="00B031C9" w:rsidRDefault="00B031C9"/>
                  </w:txbxContent>
                </v:textbox>
                <w10:wrap type="square"/>
              </v:shape>
            </w:pict>
          </mc:Fallback>
        </mc:AlternateContent>
      </w:r>
    </w:p>
    <w:p w14:paraId="3B573136" w14:textId="2580581F" w:rsidR="00CF4DC6" w:rsidRDefault="00B3001B" w:rsidP="006B380C">
      <w:pPr>
        <w:rPr>
          <w:b/>
        </w:rPr>
      </w:pPr>
      <w:bookmarkStart w:id="105" w:name="_Toc29815590"/>
      <w:r>
        <w:rPr>
          <w:noProof/>
        </w:rPr>
        <mc:AlternateContent>
          <mc:Choice Requires="wps">
            <w:drawing>
              <wp:anchor distT="45720" distB="45720" distL="114300" distR="114300" simplePos="0" relativeHeight="251658248" behindDoc="0" locked="0" layoutInCell="1" allowOverlap="1" wp14:anchorId="57768EAE" wp14:editId="3FD0599E">
                <wp:simplePos x="0" y="0"/>
                <wp:positionH relativeFrom="page">
                  <wp:posOffset>1703705</wp:posOffset>
                </wp:positionH>
                <wp:positionV relativeFrom="paragraph">
                  <wp:posOffset>5715</wp:posOffset>
                </wp:positionV>
                <wp:extent cx="4060190" cy="1835150"/>
                <wp:effectExtent l="0" t="0" r="0" b="0"/>
                <wp:wrapSquare wrapText="bothSides"/>
                <wp:docPr id="59"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0190" cy="1835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26E786" w14:textId="32D3E688" w:rsidR="00B3001B" w:rsidRDefault="00193572" w:rsidP="00B3001B">
                            <w:pPr>
                              <w:keepNext/>
                              <w:jc w:val="center"/>
                            </w:pPr>
                            <w:r>
                              <w:rPr>
                                <w:noProof/>
                              </w:rPr>
                              <w:drawing>
                                <wp:inline distT="0" distB="0" distL="0" distR="0" wp14:anchorId="7051C5F6" wp14:editId="5A848A17">
                                  <wp:extent cx="2798619" cy="1364288"/>
                                  <wp:effectExtent l="0" t="0" r="1905" b="762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a:extLst>
                                              <a:ext uri="{28A0092B-C50C-407E-A947-70E740481C1C}">
                                                <a14:useLocalDpi xmlns:a14="http://schemas.microsoft.com/office/drawing/2010/main" val="0"/>
                                              </a:ext>
                                            </a:extLst>
                                          </a:blip>
                                          <a:srcRect l="24839" t="10295" r="18709" b="33071"/>
                                          <a:stretch/>
                                        </pic:blipFill>
                                        <pic:spPr bwMode="auto">
                                          <a:xfrm>
                                            <a:off x="0" y="0"/>
                                            <a:ext cx="2807587" cy="1368660"/>
                                          </a:xfrm>
                                          <a:prstGeom prst="rect">
                                            <a:avLst/>
                                          </a:prstGeom>
                                          <a:noFill/>
                                          <a:ln>
                                            <a:noFill/>
                                          </a:ln>
                                          <a:extLst>
                                            <a:ext uri="{53640926-AAD7-44D8-BBD7-CCE9431645EC}">
                                              <a14:shadowObscured xmlns:a14="http://schemas.microsoft.com/office/drawing/2010/main"/>
                                            </a:ext>
                                          </a:extLst>
                                        </pic:spPr>
                                      </pic:pic>
                                    </a:graphicData>
                                  </a:graphic>
                                </wp:inline>
                              </w:drawing>
                            </w:r>
                          </w:p>
                          <w:p w14:paraId="498CC86F" w14:textId="0969504F" w:rsidR="00B3001B" w:rsidRDefault="00B3001B" w:rsidP="00B3001B">
                            <w:pPr>
                              <w:pStyle w:val="Caption"/>
                              <w:jc w:val="center"/>
                              <w:rPr>
                                <w:b/>
                              </w:rPr>
                            </w:pPr>
                            <w:bookmarkStart w:id="106" w:name="_Ref29895943"/>
                            <w:r>
                              <w:t xml:space="preserve">Figur </w:t>
                            </w:r>
                            <w:r>
                              <w:rPr>
                                <w:noProof/>
                              </w:rPr>
                              <w:fldChar w:fldCharType="begin"/>
                            </w:r>
                            <w:r>
                              <w:rPr>
                                <w:noProof/>
                              </w:rPr>
                              <w:instrText xml:space="preserve"> SEQ Figur \* ARABIC </w:instrText>
                            </w:r>
                            <w:r>
                              <w:rPr>
                                <w:noProof/>
                              </w:rPr>
                              <w:fldChar w:fldCharType="separate"/>
                            </w:r>
                            <w:r w:rsidR="00532564">
                              <w:rPr>
                                <w:noProof/>
                              </w:rPr>
                              <w:t>15</w:t>
                            </w:r>
                            <w:r>
                              <w:rPr>
                                <w:noProof/>
                              </w:rPr>
                              <w:fldChar w:fldCharType="end"/>
                            </w:r>
                            <w:bookmarkEnd w:id="106"/>
                            <w:r>
                              <w:t>. Motor modul bagside implementering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68EAE" id="_x0000_s1033" type="#_x0000_t202" style="position:absolute;margin-left:134.15pt;margin-top:.45pt;width:319.7pt;height:144.5pt;z-index:251658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" filled="f" stroked="f">
                <v:textbox>
                  <w:txbxContent>
                    <w:p w14:paraId="2226E786" w14:textId="32D3E688" w:rsidR="00B3001B" w:rsidRDefault="00193572" w:rsidP="00B3001B">
                      <w:pPr>
                        <w:keepNext/>
                        <w:jc w:val="center"/>
                      </w:pPr>
                      <w:r>
                        <w:rPr>
                          <w:noProof/>
                        </w:rPr>
                        <w:drawing>
                          <wp:inline distT="0" distB="0" distL="0" distR="0" wp14:anchorId="7051C5F6" wp14:editId="5A848A17">
                            <wp:extent cx="2798619" cy="1364288"/>
                            <wp:effectExtent l="0" t="0" r="1905" b="762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a:extLst>
                                        <a:ext uri="{28A0092B-C50C-407E-A947-70E740481C1C}">
                                          <a14:useLocalDpi xmlns:a14="http://schemas.microsoft.com/office/drawing/2010/main" val="0"/>
                                        </a:ext>
                                      </a:extLst>
                                    </a:blip>
                                    <a:srcRect l="24839" t="10295" r="18709" b="33071"/>
                                    <a:stretch/>
                                  </pic:blipFill>
                                  <pic:spPr bwMode="auto">
                                    <a:xfrm>
                                      <a:off x="0" y="0"/>
                                      <a:ext cx="2807587" cy="1368660"/>
                                    </a:xfrm>
                                    <a:prstGeom prst="rect">
                                      <a:avLst/>
                                    </a:prstGeom>
                                    <a:noFill/>
                                    <a:ln>
                                      <a:noFill/>
                                    </a:ln>
                                    <a:extLst>
                                      <a:ext uri="{53640926-AAD7-44D8-BBD7-CCE9431645EC}">
                                        <a14:shadowObscured xmlns:a14="http://schemas.microsoft.com/office/drawing/2010/main"/>
                                      </a:ext>
                                    </a:extLst>
                                  </pic:spPr>
                                </pic:pic>
                              </a:graphicData>
                            </a:graphic>
                          </wp:inline>
                        </w:drawing>
                      </w:r>
                    </w:p>
                    <w:p w14:paraId="498CC86F" w14:textId="0969504F" w:rsidR="00B3001B" w:rsidRDefault="00B3001B" w:rsidP="00B3001B">
                      <w:pPr>
                        <w:pStyle w:val="Caption"/>
                        <w:jc w:val="center"/>
                        <w:rPr>
                          <w:b/>
                        </w:rPr>
                      </w:pPr>
                      <w:bookmarkStart w:id="107" w:name="_Ref29895943"/>
                      <w:r>
                        <w:t xml:space="preserve">Figur </w:t>
                      </w:r>
                      <w:r>
                        <w:rPr>
                          <w:noProof/>
                        </w:rPr>
                        <w:fldChar w:fldCharType="begin"/>
                      </w:r>
                      <w:r>
                        <w:rPr>
                          <w:noProof/>
                        </w:rPr>
                        <w:instrText xml:space="preserve"> SEQ Figur \* ARABIC </w:instrText>
                      </w:r>
                      <w:r>
                        <w:rPr>
                          <w:noProof/>
                        </w:rPr>
                        <w:fldChar w:fldCharType="separate"/>
                      </w:r>
                      <w:r w:rsidR="00532564">
                        <w:rPr>
                          <w:noProof/>
                        </w:rPr>
                        <w:t>15</w:t>
                      </w:r>
                      <w:r>
                        <w:rPr>
                          <w:noProof/>
                        </w:rPr>
                        <w:fldChar w:fldCharType="end"/>
                      </w:r>
                      <w:bookmarkEnd w:id="107"/>
                      <w:r>
                        <w:t>. Motor modul bagside implementering</w:t>
                      </w:r>
                    </w:p>
                  </w:txbxContent>
                </v:textbox>
                <w10:wrap type="square" anchorx="page"/>
              </v:shape>
            </w:pict>
          </mc:Fallback>
        </mc:AlternateContent>
      </w:r>
    </w:p>
    <w:p w14:paraId="4A7CC69D" w14:textId="77777777" w:rsidR="00B3001B" w:rsidRDefault="00B3001B" w:rsidP="006B380C"/>
    <w:p w14:paraId="316BDD51" w14:textId="77777777" w:rsidR="00B3001B" w:rsidRDefault="00B3001B" w:rsidP="006B380C"/>
    <w:p w14:paraId="78E36F48" w14:textId="77777777" w:rsidR="00B3001B" w:rsidRDefault="00B3001B" w:rsidP="006B380C"/>
    <w:p w14:paraId="1D4EDA9F" w14:textId="77777777" w:rsidR="00B3001B" w:rsidRDefault="00B3001B" w:rsidP="006B380C"/>
    <w:p w14:paraId="0D3EA7C6" w14:textId="77777777" w:rsidR="00CC785A" w:rsidRDefault="00CC785A" w:rsidP="006B380C"/>
    <w:p w14:paraId="7852DA8B" w14:textId="53CE2319" w:rsidR="000349A1" w:rsidRDefault="000349A1" w:rsidP="00B15686">
      <w:pPr>
        <w:pStyle w:val="Heading4"/>
      </w:pPr>
      <w:r w:rsidRPr="007616E2">
        <w:t>Relæ</w:t>
      </w:r>
      <w:bookmarkEnd w:id="105"/>
      <w:r w:rsidR="003A4598">
        <w:t xml:space="preserve"> strøm</w:t>
      </w:r>
    </w:p>
    <w:p w14:paraId="61CEE826" w14:textId="0DFB0ADC" w:rsidR="00261E5B" w:rsidRPr="007616E2" w:rsidRDefault="00261E5B" w:rsidP="007616E2">
      <w:pPr>
        <w:rPr>
          <w:b/>
        </w:rPr>
      </w:pPr>
      <w:r w:rsidRPr="00827388">
        <w:t>Motor retningen styres af et relæ af typen Finder 40.52.7.005.0000.</w:t>
      </w:r>
      <w:r w:rsidR="006101C3">
        <w:fldChar w:fldCharType="begin" w:fldLock="1"/>
      </w:r>
      <w:r w:rsidR="00E932E4">
        <w:instrText>ADDIN CSL_CITATION {"citationItems":[{"id":"ITEM-1","itemData":{"author":[{"dropping-particle":"","family":"Automation","given":"Toys","non-dropping-particle":"","parse-names":false,"suffix":""}],"id":"ITEM-1","issued":{"date-parts":[["0"]]},"title":"Miniature PCB Relays","type":"article-journal"},"uris":["http://www.mendeley.com/documents/?uuid=a744d2ec-d815-4282-9f8c-57fe26811b8d"]}],"mendeley":{"formattedCitation":"(Automation, n.d.)","plainTextFormattedCitation":"(Automation, n.d.)","previouslyFormattedCitation":"(Automation, n.d.)"},"properties":{"noteIndex":0},"schema":"https://github.com/citation-style-language/schema/raw/master/csl-citation.json"}</w:instrText>
      </w:r>
      <w:r w:rsidR="006101C3">
        <w:fldChar w:fldCharType="separate"/>
      </w:r>
      <w:r w:rsidR="006101C3" w:rsidRPr="006101C3">
        <w:rPr>
          <w:noProof/>
        </w:rPr>
        <w:t>(Automation, n.d.)</w:t>
      </w:r>
      <w:r w:rsidR="006101C3">
        <w:fldChar w:fldCharType="end"/>
      </w:r>
      <w:r w:rsidR="007733C3">
        <w:t xml:space="preserve"> Dette er et 0.5W DC, 5V relæ, med en indre modstand på </w:t>
      </w:r>
      <w:r w:rsidR="007733C3">
        <w:rPr>
          <w:rFonts w:cstheme="minorHAnsi"/>
        </w:rPr>
        <w:t>5</w:t>
      </w:r>
      <w:r w:rsidR="007733C3">
        <w:t>0Ω. Relæet er ideelt til projekt</w:t>
      </w:r>
      <w:r w:rsidR="52E9C3D0">
        <w:t>et</w:t>
      </w:r>
      <w:r w:rsidR="007733C3">
        <w:t>, da det hurtigt kan skifte mellem de forskellige stadier</w:t>
      </w:r>
      <w:r w:rsidR="367E02DE">
        <w:t xml:space="preserve"> den har</w:t>
      </w:r>
      <w:r w:rsidR="00E72085">
        <w:t xml:space="preserve">, klare den høje strøm, og tager ikke noget af spændingen fra motoren. På </w:t>
      </w:r>
      <w:r w:rsidR="00E72085">
        <w:fldChar w:fldCharType="begin"/>
      </w:r>
      <w:r w:rsidR="00E72085">
        <w:instrText xml:space="preserve"> REF _Ref29896420 \h </w:instrText>
      </w:r>
      <w:r w:rsidR="00E72085">
        <w:fldChar w:fldCharType="separate"/>
      </w:r>
      <w:r w:rsidR="00532564">
        <w:t xml:space="preserve">Figur </w:t>
      </w:r>
      <w:r w:rsidR="00532564">
        <w:rPr>
          <w:noProof/>
        </w:rPr>
        <w:t>16</w:t>
      </w:r>
      <w:r w:rsidR="00E72085">
        <w:fldChar w:fldCharType="end"/>
      </w:r>
      <w:r w:rsidR="00E72085">
        <w:t xml:space="preserve"> kan det tydeligt ses, hvordan 40.52 er blevet implementeret.</w:t>
      </w:r>
    </w:p>
    <w:p w14:paraId="4A33F59C" w14:textId="44990608" w:rsidR="000312AA" w:rsidRDefault="53376023" w:rsidP="000312AA">
      <w:pPr>
        <w:keepNext/>
        <w:jc w:val="center"/>
      </w:pPr>
      <w:r>
        <w:rPr>
          <w:noProof/>
        </w:rPr>
        <w:drawing>
          <wp:inline distT="0" distB="0" distL="0" distR="0" wp14:anchorId="132B082D" wp14:editId="370AD2DF">
            <wp:extent cx="2871537" cy="2438400"/>
            <wp:effectExtent l="0" t="0" r="5080" b="0"/>
            <wp:docPr id="1862563344"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8"/>
                    <pic:cNvPicPr/>
                  </pic:nvPicPr>
                  <pic:blipFill>
                    <a:blip r:embed="rId26">
                      <a:extLst>
                        <a:ext uri="{28A0092B-C50C-407E-A947-70E740481C1C}">
                          <a14:useLocalDpi xmlns:a14="http://schemas.microsoft.com/office/drawing/2010/main" val="0"/>
                        </a:ext>
                      </a:extLst>
                    </a:blip>
                    <a:stretch>
                      <a:fillRect/>
                    </a:stretch>
                  </pic:blipFill>
                  <pic:spPr>
                    <a:xfrm>
                      <a:off x="0" y="0"/>
                      <a:ext cx="2871537" cy="2438400"/>
                    </a:xfrm>
                    <a:prstGeom prst="rect">
                      <a:avLst/>
                    </a:prstGeom>
                  </pic:spPr>
                </pic:pic>
              </a:graphicData>
            </a:graphic>
          </wp:inline>
        </w:drawing>
      </w:r>
    </w:p>
    <w:p w14:paraId="43BB2BDD" w14:textId="4C8A732A" w:rsidR="000349A1" w:rsidRDefault="000312AA" w:rsidP="00261E5B">
      <w:pPr>
        <w:pStyle w:val="Caption"/>
        <w:jc w:val="center"/>
      </w:pPr>
      <w:bookmarkStart w:id="108" w:name="_Ref29896420"/>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16</w:t>
      </w:r>
      <w:r w:rsidR="0025360C">
        <w:rPr>
          <w:noProof/>
        </w:rPr>
        <w:fldChar w:fldCharType="end"/>
      </w:r>
      <w:bookmarkEnd w:id="108"/>
      <w:r>
        <w:t>. Motorstyring 1/4 - Relæ</w:t>
      </w:r>
    </w:p>
    <w:p w14:paraId="7E8E977F" w14:textId="781ED985" w:rsidR="000349A1" w:rsidRDefault="17E58E0B" w:rsidP="000349A1">
      <w:pPr>
        <w:keepNext/>
        <w:jc w:val="center"/>
      </w:pPr>
      <w:r>
        <w:rPr>
          <w:noProof/>
        </w:rPr>
        <w:drawing>
          <wp:inline distT="0" distB="0" distL="0" distR="0" wp14:anchorId="520955AD" wp14:editId="35489200">
            <wp:extent cx="3456709" cy="810200"/>
            <wp:effectExtent l="0" t="0" r="0" b="9525"/>
            <wp:docPr id="364713139"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
                    <pic:cNvPicPr/>
                  </pic:nvPicPr>
                  <pic:blipFill>
                    <a:blip r:embed="rId27">
                      <a:extLst>
                        <a:ext uri="{28A0092B-C50C-407E-A947-70E740481C1C}">
                          <a14:useLocalDpi xmlns:a14="http://schemas.microsoft.com/office/drawing/2010/main" val="0"/>
                        </a:ext>
                      </a:extLst>
                    </a:blip>
                    <a:stretch>
                      <a:fillRect/>
                    </a:stretch>
                  </pic:blipFill>
                  <pic:spPr>
                    <a:xfrm>
                      <a:off x="0" y="0"/>
                      <a:ext cx="3456709" cy="810200"/>
                    </a:xfrm>
                    <a:prstGeom prst="rect">
                      <a:avLst/>
                    </a:prstGeom>
                  </pic:spPr>
                </pic:pic>
              </a:graphicData>
            </a:graphic>
          </wp:inline>
        </w:drawing>
      </w:r>
    </w:p>
    <w:p w14:paraId="3F56D7A7" w14:textId="68158848" w:rsidR="000349A1" w:rsidRDefault="000349A1" w:rsidP="000349A1">
      <w:pPr>
        <w:pStyle w:val="Caption"/>
        <w:jc w:val="center"/>
        <w:rPr>
          <w:rFonts w:eastAsiaTheme="minorEastAsia"/>
        </w:rPr>
      </w:pPr>
      <w:bookmarkStart w:id="109" w:name="_Ref29898859"/>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17</w:t>
      </w:r>
      <w:r w:rsidR="0025360C">
        <w:rPr>
          <w:noProof/>
        </w:rPr>
        <w:fldChar w:fldCharType="end"/>
      </w:r>
      <w:bookmarkEnd w:id="109"/>
      <w:r>
        <w:t xml:space="preserve"> - Karakteristik for 40.52.7.005.0000</w:t>
      </w:r>
      <w:r w:rsidR="79715B1D">
        <w:t xml:space="preserve"> - fra databla</w:t>
      </w:r>
      <w:r w:rsidR="79715B1D">
        <w:rPr>
          <w:rFonts w:eastAsiaTheme="minorEastAsia"/>
        </w:rPr>
        <w:t>d</w:t>
      </w:r>
      <w:r w:rsidR="00000365">
        <w:rPr>
          <w:rFonts w:eastAsiaTheme="minorEastAsia"/>
        </w:rPr>
        <w:t xml:space="preserve"> </w:t>
      </w:r>
      <w:r w:rsidR="00000365">
        <w:rPr>
          <w:rFonts w:eastAsiaTheme="minorEastAsia"/>
        </w:rPr>
        <w:fldChar w:fldCharType="begin" w:fldLock="1"/>
      </w:r>
      <w:r w:rsidR="00E70A9F">
        <w:rPr>
          <w:rFonts w:eastAsiaTheme="minorEastAsia"/>
        </w:rPr>
        <w:instrText>ADDIN CSL_CITATION {"citationItems":[{"id":"ITEM-1","itemData":{"author":[{"dropping-particle":"","family":"Automation","given":"Toys","non-dropping-particle":"","parse-names":false,"suffix":""}],"id":"ITEM-1","issued":{"date-parts":[["0"]]},"title":"Miniature PCB Relays","type":"article-journal"},"uris":["http://www.mendeley.com/documents/?uuid=a744d2ec-d815-4282-9f8c-57fe26811b8d"]}],"mendeley":{"formattedCitation":"(Automation, n.d.)","plainTextFormattedCitation":"(Automation, n.d.)","previouslyFormattedCitation":"(Automation, n.d.)"},"properties":{"noteIndex":0},"schema":"https://github.com/citation-style-language/schema/raw/master/csl-citation.json"}</w:instrText>
      </w:r>
      <w:r w:rsidR="00000365">
        <w:rPr>
          <w:rFonts w:eastAsiaTheme="minorEastAsia"/>
        </w:rPr>
        <w:fldChar w:fldCharType="separate"/>
      </w:r>
      <w:r w:rsidR="00000365" w:rsidRPr="00000365">
        <w:rPr>
          <w:rFonts w:eastAsiaTheme="minorEastAsia"/>
          <w:i w:val="0"/>
          <w:noProof/>
        </w:rPr>
        <w:t>(Automation, n.d.)</w:t>
      </w:r>
      <w:r w:rsidR="00000365">
        <w:rPr>
          <w:rFonts w:eastAsiaTheme="minorEastAsia"/>
        </w:rPr>
        <w:fldChar w:fldCharType="end"/>
      </w:r>
    </w:p>
    <w:tbl>
      <w:tblPr>
        <w:tblStyle w:val="TableGrid"/>
        <w:tblW w:w="0" w:type="auto"/>
        <w:tblLook w:val="04A0" w:firstRow="1" w:lastRow="0" w:firstColumn="1" w:lastColumn="0" w:noHBand="0" w:noVBand="1"/>
      </w:tblPr>
      <w:tblGrid>
        <w:gridCol w:w="4508"/>
        <w:gridCol w:w="4508"/>
      </w:tblGrid>
      <w:tr w:rsidR="00E72085" w14:paraId="29B116B9" w14:textId="77777777" w:rsidTr="00E72085">
        <w:trPr>
          <w:trHeight w:val="357"/>
        </w:trPr>
        <w:tc>
          <w:tcPr>
            <w:tcW w:w="4508" w:type="dxa"/>
          </w:tcPr>
          <w:p w14:paraId="6CDB920E" w14:textId="403A9C52" w:rsidR="00E72085" w:rsidRPr="00E72085" w:rsidRDefault="00E72085" w:rsidP="56F80871">
            <w:pPr>
              <w:jc w:val="center"/>
              <w:rPr>
                <w:rFonts w:eastAsiaTheme="minorEastAsia"/>
              </w:rPr>
            </w:pPr>
            <w:r>
              <w:rPr>
                <w:rFonts w:eastAsiaTheme="minorEastAsia"/>
              </w:rPr>
              <w:t>KVL</w:t>
            </w:r>
          </w:p>
        </w:tc>
        <w:tc>
          <w:tcPr>
            <w:tcW w:w="4508" w:type="dxa"/>
          </w:tcPr>
          <w:p w14:paraId="3E7F035F" w14:textId="486462FF" w:rsidR="00E72085" w:rsidRPr="00E72085" w:rsidRDefault="00460845" w:rsidP="00E72085">
            <w:pPr>
              <w:jc w:val="center"/>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cc</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relay1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Q</m:t>
                    </m:r>
                    <m:r>
                      <m:rPr>
                        <m:sty m:val="p"/>
                      </m:rPr>
                      <w:rPr>
                        <w:rFonts w:ascii="Cambria Math" w:hAnsi="Cambria Math"/>
                      </w:rPr>
                      <m:t>1</m:t>
                    </m:r>
                  </m:sub>
                </m:sSub>
                <m:r>
                  <m:rPr>
                    <m:sty m:val="p"/>
                  </m:rPr>
                  <w:rPr>
                    <w:rFonts w:ascii="Cambria Math" w:hAnsi="Cambria Math"/>
                  </w:rPr>
                  <m:t>=0</m:t>
                </m:r>
              </m:oMath>
            </m:oMathPara>
          </w:p>
        </w:tc>
      </w:tr>
      <w:tr w:rsidR="00E72085" w14:paraId="27D9393F" w14:textId="77777777" w:rsidTr="00E72085">
        <w:trPr>
          <w:trHeight w:val="418"/>
        </w:trPr>
        <w:tc>
          <w:tcPr>
            <w:tcW w:w="4508" w:type="dxa"/>
          </w:tcPr>
          <w:p w14:paraId="55B4B4D6" w14:textId="056FB116" w:rsidR="00E72085" w:rsidRPr="000B78B9" w:rsidRDefault="007979AA" w:rsidP="56F80871">
            <w:pPr>
              <w:jc w:val="center"/>
              <w:rPr>
                <w:rFonts w:eastAsiaTheme="minorEastAsia"/>
              </w:rPr>
            </w:pPr>
            <w:r w:rsidRPr="000B78B9">
              <w:rPr>
                <w:rFonts w:eastAsiaTheme="minorEastAsia"/>
              </w:rPr>
              <w:t>Normal spænding over Q1</w:t>
            </w:r>
          </w:p>
        </w:tc>
        <w:tc>
          <w:tcPr>
            <w:tcW w:w="4508" w:type="dxa"/>
          </w:tcPr>
          <w:p w14:paraId="108A61DE" w14:textId="6F667EE0" w:rsidR="00E72085" w:rsidRPr="00E72085" w:rsidRDefault="00460845" w:rsidP="00E72085">
            <w:pPr>
              <w:jc w:val="center"/>
            </w:pPr>
            <m:oMathPara>
              <m:oMath>
                <m:sSub>
                  <m:sSubPr>
                    <m:ctrlPr>
                      <w:rPr>
                        <w:rFonts w:ascii="Cambria Math" w:hAnsi="Cambria Math"/>
                      </w:rPr>
                    </m:ctrlPr>
                  </m:sSubPr>
                  <m:e>
                    <m:r>
                      <w:rPr>
                        <w:rFonts w:ascii="Cambria Math" w:hAnsi="Cambria Math"/>
                      </w:rPr>
                      <m:t>V</m:t>
                    </m:r>
                  </m:e>
                  <m:sub>
                    <m:r>
                      <w:rPr>
                        <w:rFonts w:ascii="Cambria Math" w:hAnsi="Cambria Math"/>
                      </w:rPr>
                      <m:t>Q</m:t>
                    </m:r>
                    <m:r>
                      <m:rPr>
                        <m:sty m:val="p"/>
                      </m:rPr>
                      <w:rPr>
                        <w:rFonts w:ascii="Cambria Math" w:hAnsi="Cambria Math"/>
                      </w:rPr>
                      <m:t>1_</m:t>
                    </m:r>
                    <m:r>
                      <w:rPr>
                        <w:rFonts w:ascii="Cambria Math" w:hAnsi="Cambria Math"/>
                      </w:rPr>
                      <m:t>CE</m:t>
                    </m:r>
                    <m:r>
                      <m:rPr>
                        <m:sty m:val="p"/>
                      </m:rPr>
                      <w:rPr>
                        <w:rFonts w:ascii="Cambria Math" w:hAnsi="Cambria Math"/>
                      </w:rPr>
                      <m:t>(</m:t>
                    </m:r>
                    <m:r>
                      <w:rPr>
                        <w:rFonts w:ascii="Cambria Math" w:hAnsi="Cambria Math"/>
                      </w:rPr>
                      <m:t>sat</m:t>
                    </m:r>
                    <m:r>
                      <m:rPr>
                        <m:sty m:val="p"/>
                      </m:rPr>
                      <w:rPr>
                        <w:rFonts w:ascii="Cambria Math" w:hAnsi="Cambria Math"/>
                      </w:rPr>
                      <m:t>)_</m:t>
                    </m:r>
                    <m:r>
                      <w:rPr>
                        <w:rFonts w:ascii="Cambria Math" w:hAnsi="Cambria Math"/>
                      </w:rPr>
                      <m:t>typ</m:t>
                    </m:r>
                  </m:sub>
                </m:sSub>
                <m:r>
                  <m:rPr>
                    <m:sty m:val="p"/>
                  </m:rPr>
                  <w:rPr>
                    <w:rFonts w:ascii="Cambria Math" w:hAnsi="Cambria Math"/>
                  </w:rPr>
                  <m:t>=250</m:t>
                </m:r>
                <m:r>
                  <w:rPr>
                    <w:rFonts w:ascii="Cambria Math" w:hAnsi="Cambria Math"/>
                  </w:rPr>
                  <m:t>mV</m:t>
                </m:r>
              </m:oMath>
            </m:oMathPara>
          </w:p>
        </w:tc>
      </w:tr>
      <w:tr w:rsidR="00E72085" w14:paraId="0E30E35C" w14:textId="77777777" w:rsidTr="00E72085">
        <w:trPr>
          <w:trHeight w:val="425"/>
        </w:trPr>
        <w:tc>
          <w:tcPr>
            <w:tcW w:w="4508" w:type="dxa"/>
          </w:tcPr>
          <w:p w14:paraId="4DB18060" w14:textId="5A9D29F4" w:rsidR="00E72085" w:rsidRPr="000B78B9" w:rsidRDefault="000B78B9" w:rsidP="56F80871">
            <w:pPr>
              <w:jc w:val="center"/>
              <w:rPr>
                <w:rFonts w:eastAsiaTheme="minorEastAsia"/>
              </w:rPr>
            </w:pPr>
            <w:r w:rsidRPr="000B78B9">
              <w:rPr>
                <w:rFonts w:eastAsiaTheme="minorEastAsia"/>
              </w:rPr>
              <w:t>Forsynings</w:t>
            </w:r>
            <w:r w:rsidR="007979AA" w:rsidRPr="000B78B9">
              <w:rPr>
                <w:rFonts w:eastAsiaTheme="minorEastAsia"/>
              </w:rPr>
              <w:t xml:space="preserve"> </w:t>
            </w:r>
            <w:r w:rsidRPr="000B78B9">
              <w:rPr>
                <w:rFonts w:eastAsiaTheme="minorEastAsia"/>
              </w:rPr>
              <w:t>spænding</w:t>
            </w:r>
          </w:p>
        </w:tc>
        <w:tc>
          <w:tcPr>
            <w:tcW w:w="4508" w:type="dxa"/>
          </w:tcPr>
          <w:p w14:paraId="2D96D332" w14:textId="24D11249" w:rsidR="00E72085" w:rsidRPr="00E72085" w:rsidRDefault="00460845" w:rsidP="00E72085">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=-5V</m:t>
                </m:r>
              </m:oMath>
            </m:oMathPara>
          </w:p>
        </w:tc>
      </w:tr>
      <w:tr w:rsidR="00E72085" w14:paraId="34473453" w14:textId="77777777" w:rsidTr="00E72085">
        <w:trPr>
          <w:trHeight w:val="399"/>
        </w:trPr>
        <w:tc>
          <w:tcPr>
            <w:tcW w:w="4508" w:type="dxa"/>
          </w:tcPr>
          <w:p w14:paraId="5D2E63CC" w14:textId="6C252CAD" w:rsidR="00E72085" w:rsidRPr="000B78B9" w:rsidRDefault="000B78B9" w:rsidP="56F80871">
            <w:pPr>
              <w:jc w:val="center"/>
              <w:rPr>
                <w:rFonts w:eastAsiaTheme="minorEastAsia"/>
              </w:rPr>
            </w:pPr>
            <w:r w:rsidRPr="000B78B9">
              <w:rPr>
                <w:rFonts w:eastAsiaTheme="minorEastAsia"/>
              </w:rPr>
              <w:t>Spænding over relæ</w:t>
            </w:r>
          </w:p>
        </w:tc>
        <w:tc>
          <w:tcPr>
            <w:tcW w:w="4508" w:type="dxa"/>
          </w:tcPr>
          <w:p w14:paraId="57B7766E" w14:textId="69011F13" w:rsidR="00E72085" w:rsidRPr="00E72085" w:rsidRDefault="00460845" w:rsidP="00E72085">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relæ</m:t>
                    </m:r>
                  </m:sub>
                </m:sSub>
                <m:r>
                  <w:rPr>
                    <w:rFonts w:ascii="Cambria Math" w:eastAsiaTheme="minorEastAsia" w:hAnsi="Cambria Math"/>
                  </w:rPr>
                  <m:t>=5V-250mV=4.75V</m:t>
                </m:r>
              </m:oMath>
            </m:oMathPara>
          </w:p>
        </w:tc>
      </w:tr>
      <w:tr w:rsidR="00E72085" w14:paraId="4A734A22" w14:textId="77777777" w:rsidTr="00E72085">
        <w:trPr>
          <w:trHeight w:val="629"/>
        </w:trPr>
        <w:tc>
          <w:tcPr>
            <w:tcW w:w="4508" w:type="dxa"/>
          </w:tcPr>
          <w:p w14:paraId="61169806" w14:textId="58C11B71" w:rsidR="00E72085" w:rsidRPr="000B78B9" w:rsidRDefault="000B78B9" w:rsidP="56F80871">
            <w:pPr>
              <w:jc w:val="center"/>
              <w:rPr>
                <w:rFonts w:eastAsiaTheme="minorEastAsia"/>
              </w:rPr>
            </w:pPr>
            <w:r w:rsidRPr="000B78B9">
              <w:rPr>
                <w:rFonts w:eastAsiaTheme="minorEastAsia"/>
              </w:rPr>
              <w:t>Strøm gennem relæ</w:t>
            </w:r>
          </w:p>
        </w:tc>
        <w:tc>
          <w:tcPr>
            <w:tcW w:w="4508" w:type="dxa"/>
          </w:tcPr>
          <w:p w14:paraId="3AD2F7A5" w14:textId="702D3255" w:rsidR="00E72085" w:rsidRPr="00E72085" w:rsidRDefault="00460845" w:rsidP="00E72085">
            <w:pPr>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relæ</m:t>
                    </m:r>
                  </m:sub>
                </m:sSub>
                <m:r>
                  <w:rPr>
                    <w:rFonts w:ascii="Cambria Math" w:hAnsi="Cambria Math"/>
                  </w:rPr>
                  <m:t>=</m:t>
                </m:r>
                <m:f>
                  <m:fPr>
                    <m:ctrlPr>
                      <w:rPr>
                        <w:rFonts w:ascii="Cambria Math" w:hAnsi="Cambria Math"/>
                        <w:i/>
                      </w:rPr>
                    </m:ctrlPr>
                  </m:fPr>
                  <m:num>
                    <m:r>
                      <w:rPr>
                        <w:rFonts w:ascii="Cambria Math" w:hAnsi="Cambria Math"/>
                      </w:rPr>
                      <m:t>4.75V</m:t>
                    </m:r>
                  </m:num>
                  <m:den>
                    <m:r>
                      <w:rPr>
                        <w:rFonts w:ascii="Cambria Math" w:hAnsi="Cambria Math"/>
                      </w:rPr>
                      <m:t>50Ω</m:t>
                    </m:r>
                  </m:den>
                </m:f>
                <m:r>
                  <w:rPr>
                    <w:rFonts w:ascii="Cambria Math" w:hAnsi="Cambria Math"/>
                  </w:rPr>
                  <m:t>=95mA</m:t>
                </m:r>
              </m:oMath>
            </m:oMathPara>
          </w:p>
        </w:tc>
      </w:tr>
      <w:tr w:rsidR="00E72085" w14:paraId="6C2BFF01" w14:textId="77777777" w:rsidTr="00E72085">
        <w:trPr>
          <w:trHeight w:val="354"/>
        </w:trPr>
        <w:tc>
          <w:tcPr>
            <w:tcW w:w="4508" w:type="dxa"/>
          </w:tcPr>
          <w:p w14:paraId="2FD66EFC" w14:textId="3570D736" w:rsidR="00E72085" w:rsidRPr="000B78B9" w:rsidRDefault="000B78B9" w:rsidP="56F80871">
            <w:pPr>
              <w:jc w:val="center"/>
              <w:rPr>
                <w:rFonts w:eastAsiaTheme="minorEastAsia"/>
              </w:rPr>
            </w:pPr>
            <w:r>
              <w:rPr>
                <w:rFonts w:eastAsiaTheme="minorEastAsia"/>
              </w:rPr>
              <w:t>Effekt igennem relæ</w:t>
            </w:r>
          </w:p>
        </w:tc>
        <w:tc>
          <w:tcPr>
            <w:tcW w:w="4508" w:type="dxa"/>
          </w:tcPr>
          <w:p w14:paraId="506C775D" w14:textId="255A4524" w:rsidR="00E72085" w:rsidRPr="00E72085" w:rsidRDefault="00460845" w:rsidP="005A6AC8">
            <w:pPr>
              <w:keepNext/>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relæ</m:t>
                    </m:r>
                  </m:sub>
                </m:sSub>
                <m:r>
                  <w:rPr>
                    <w:rFonts w:ascii="Cambria Math" w:eastAsiaTheme="minorEastAsia" w:hAnsi="Cambria Math"/>
                  </w:rPr>
                  <m:t>=428mW</m:t>
                </m:r>
              </m:oMath>
            </m:oMathPara>
          </w:p>
        </w:tc>
      </w:tr>
    </w:tbl>
    <w:p w14:paraId="140F5FD4" w14:textId="63828CB1" w:rsidR="00E72085" w:rsidRDefault="005A6AC8" w:rsidP="005A6AC8">
      <w:pPr>
        <w:pStyle w:val="Caption"/>
        <w:jc w:val="center"/>
      </w:pPr>
      <w:r>
        <w:t xml:space="preserve">Tabel </w:t>
      </w:r>
      <w:fldSimple w:instr=" SEQ Tabel \* ARABIC ">
        <w:r w:rsidR="00532564">
          <w:rPr>
            <w:noProof/>
          </w:rPr>
          <w:t>4</w:t>
        </w:r>
      </w:fldSimple>
      <w:r>
        <w:t>. Lignigner til forståelse af relæ</w:t>
      </w:r>
    </w:p>
    <w:p w14:paraId="2CDBFBB8" w14:textId="5A199FC8" w:rsidR="000349A1" w:rsidRDefault="000349A1" w:rsidP="000349A1">
      <w:r>
        <w:t xml:space="preserve">Spændingsfaldet over </w:t>
      </w:r>
      <w:r w:rsidRPr="008D18C0">
        <w:t>rel</w:t>
      </w:r>
      <w:r w:rsidR="008D18C0" w:rsidRPr="008D18C0">
        <w:t>ay</w:t>
      </w:r>
      <w:r w:rsidRPr="008D18C0">
        <w:t>1</w:t>
      </w:r>
      <w:r>
        <w:t xml:space="preserve"> er altså </w:t>
      </w:r>
      <m:oMath>
        <m:r>
          <m:rPr>
            <m:sty m:val="p"/>
          </m:rPr>
          <w:rPr>
            <w:rFonts w:ascii="Cambria Math" w:hAnsi="Cambria Math"/>
          </w:rPr>
          <m:t>5V-0.25V = 4.75V</m:t>
        </m:r>
      </m:oMath>
      <w:r>
        <w:t xml:space="preserve">. Ifølge </w:t>
      </w:r>
      <w:r w:rsidR="00F91759">
        <w:fldChar w:fldCharType="begin"/>
      </w:r>
      <w:r w:rsidR="00F91759">
        <w:instrText xml:space="preserve"> REF _Ref29898859 \h </w:instrText>
      </w:r>
      <w:r w:rsidR="00F91759">
        <w:fldChar w:fldCharType="separate"/>
      </w:r>
      <w:r w:rsidR="00532564">
        <w:t xml:space="preserve">Figur </w:t>
      </w:r>
      <w:r w:rsidR="00532564">
        <w:rPr>
          <w:noProof/>
        </w:rPr>
        <w:t>17</w:t>
      </w:r>
      <w:r w:rsidR="00F91759">
        <w:fldChar w:fldCharType="end"/>
      </w:r>
      <w:r>
        <w:t xml:space="preserve"> skal spændingen over et 40.52-relæ være mellem </w:t>
      </w:r>
      <m:oMath>
        <m:r>
          <w:rPr>
            <w:rFonts w:ascii="Cambria Math" w:hAnsi="Cambria Math"/>
          </w:rPr>
          <m:t>3.7V-7.5V</m:t>
        </m:r>
      </m:oMath>
      <w:r>
        <w:t xml:space="preserve"> og vi er derfor inden for den acceptable spænding. Dermed har 40.52 også et strømforbrug på cirka </w:t>
      </w:r>
      <m:oMath>
        <m:sSub>
          <m:sSubPr>
            <m:ctrlPr>
              <w:rPr>
                <w:rFonts w:ascii="Cambria Math" w:hAnsi="Cambria Math"/>
                <w:i/>
              </w:rPr>
            </m:ctrlPr>
          </m:sSubPr>
          <m:e>
            <m:r>
              <w:rPr>
                <w:rFonts w:ascii="Cambria Math" w:hAnsi="Cambria Math"/>
              </w:rPr>
              <m:t>I</m:t>
            </m:r>
          </m:e>
          <m:sub>
            <m:r>
              <w:rPr>
                <w:rFonts w:ascii="Cambria Math" w:hAnsi="Cambria Math"/>
              </w:rPr>
              <m:t>relæ</m:t>
            </m:r>
          </m:sub>
        </m:sSub>
        <m:r>
          <w:rPr>
            <w:rFonts w:ascii="Cambria Math" w:hAnsi="Cambria Math"/>
          </w:rPr>
          <m:t>=</m:t>
        </m:r>
        <m:f>
          <m:fPr>
            <m:ctrlPr>
              <w:rPr>
                <w:rFonts w:ascii="Cambria Math" w:hAnsi="Cambria Math"/>
                <w:i/>
              </w:rPr>
            </m:ctrlPr>
          </m:fPr>
          <m:num>
            <m:r>
              <w:rPr>
                <w:rFonts w:ascii="Cambria Math" w:hAnsi="Cambria Math"/>
              </w:rPr>
              <m:t>4.75V</m:t>
            </m:r>
          </m:num>
          <m:den>
            <m:r>
              <w:rPr>
                <w:rFonts w:ascii="Cambria Math" w:hAnsi="Cambria Math"/>
              </w:rPr>
              <m:t>50Ω</m:t>
            </m:r>
          </m:den>
        </m:f>
        <m:r>
          <w:rPr>
            <w:rFonts w:ascii="Cambria Math" w:hAnsi="Cambria Math"/>
          </w:rPr>
          <m:t>=95mA</m:t>
        </m:r>
      </m:oMath>
    </w:p>
    <w:p w14:paraId="032BC40F" w14:textId="49B979B5" w:rsidR="00A10F16" w:rsidRDefault="000349A1" w:rsidP="00A10F16">
      <w:r>
        <w:t>Der er tilføjet et push-back diode af typen ”1N4148” over relæet. Dette er for at undgå støj og skader på udstyr fra spolen i relæet, ved pludselige skift af strømmen.</w:t>
      </w:r>
      <w:r w:rsidR="00AB7EB2">
        <w:t xml:space="preserve"> Denne diode har </w:t>
      </w:r>
      <m:oMath>
        <m:sSub>
          <m:sSubPr>
            <m:ctrlPr>
              <w:rPr>
                <w:rFonts w:ascii="Cambria Math" w:hAnsi="Cambria Math"/>
                <w:i/>
              </w:rPr>
            </m:ctrlPr>
          </m:sSubPr>
          <m:e>
            <m:r>
              <w:rPr>
                <w:rFonts w:ascii="Cambria Math" w:hAnsi="Cambria Math"/>
              </w:rPr>
              <m:t>I</m:t>
            </m:r>
          </m:e>
          <m:sub>
            <m:r>
              <w:rPr>
                <w:rFonts w:ascii="Cambria Math" w:hAnsi="Cambria Math"/>
              </w:rPr>
              <m:t>FSM</m:t>
            </m:r>
          </m:sub>
        </m:sSub>
        <m:r>
          <w:rPr>
            <w:rFonts w:ascii="Cambria Math" w:hAnsi="Cambria Math"/>
          </w:rPr>
          <m:t>=500mA</m:t>
        </m:r>
      </m:oMath>
      <w:r w:rsidR="0068087F">
        <w:rPr>
          <w:rFonts w:eastAsiaTheme="minorEastAsia"/>
        </w:rPr>
        <w:t xml:space="preserve">, hvilket vil sige den kan klare op til </w:t>
      </w:r>
      <w:r w:rsidR="0068087F" w:rsidRPr="001B60AE">
        <w:rPr>
          <w:rFonts w:eastAsiaTheme="minorEastAsia"/>
        </w:rPr>
        <w:t>500mA</w:t>
      </w:r>
      <w:r w:rsidR="0068087F">
        <w:rPr>
          <w:rFonts w:eastAsiaTheme="minorEastAsia"/>
        </w:rPr>
        <w:t xml:space="preserve"> </w:t>
      </w:r>
      <w:r w:rsidR="00790A6E">
        <w:rPr>
          <w:rFonts w:eastAsiaTheme="minorEastAsia"/>
        </w:rPr>
        <w:t>ganske kor</w:t>
      </w:r>
      <w:r w:rsidR="00790A6E">
        <w:t>t</w:t>
      </w:r>
      <w:r w:rsidR="5111D1B6">
        <w:t>.</w:t>
      </w:r>
    </w:p>
    <w:p w14:paraId="54BED8AC" w14:textId="3081EB47" w:rsidR="000349A1" w:rsidRPr="007616E2" w:rsidRDefault="000349A1" w:rsidP="00B15686">
      <w:pPr>
        <w:pStyle w:val="Heading4"/>
      </w:pPr>
      <w:bookmarkStart w:id="110" w:name="_Toc29815591"/>
      <w:r w:rsidRPr="007616E2">
        <w:t>Relæ styring</w:t>
      </w:r>
      <w:bookmarkEnd w:id="110"/>
      <w:r w:rsidR="00647F5C">
        <w:t xml:space="preserve"> </w:t>
      </w:r>
    </w:p>
    <w:p w14:paraId="1EA07471" w14:textId="77777777" w:rsidR="00DC2A26" w:rsidRDefault="000349A1" w:rsidP="00DC2A26">
      <w:pPr>
        <w:keepNext/>
        <w:jc w:val="center"/>
      </w:pPr>
      <w:r>
        <w:rPr>
          <w:noProof/>
        </w:rPr>
        <w:drawing>
          <wp:inline distT="0" distB="0" distL="0" distR="0" wp14:anchorId="759E2F9A" wp14:editId="3C15CD70">
            <wp:extent cx="2576946" cy="1996052"/>
            <wp:effectExtent l="0" t="0" r="0" b="4445"/>
            <wp:docPr id="740476035"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pic:cNvPicPr/>
                  </pic:nvPicPr>
                  <pic:blipFill>
                    <a:blip r:embed="rId28">
                      <a:extLst>
                        <a:ext uri="{28A0092B-C50C-407E-A947-70E740481C1C}">
                          <a14:useLocalDpi xmlns:a14="http://schemas.microsoft.com/office/drawing/2010/main" val="0"/>
                        </a:ext>
                      </a:extLst>
                    </a:blip>
                    <a:stretch>
                      <a:fillRect/>
                    </a:stretch>
                  </pic:blipFill>
                  <pic:spPr>
                    <a:xfrm>
                      <a:off x="0" y="0"/>
                      <a:ext cx="2576946" cy="1996052"/>
                    </a:xfrm>
                    <a:prstGeom prst="rect">
                      <a:avLst/>
                    </a:prstGeom>
                  </pic:spPr>
                </pic:pic>
              </a:graphicData>
            </a:graphic>
          </wp:inline>
        </w:drawing>
      </w:r>
    </w:p>
    <w:p w14:paraId="388B1960" w14:textId="60CBCD3C" w:rsidR="000349A1" w:rsidRDefault="00DC2A26" w:rsidP="00DC2A26">
      <w:pPr>
        <w:pStyle w:val="Caption"/>
        <w:jc w:val="center"/>
      </w:pPr>
      <w:bookmarkStart w:id="111" w:name="_Ref30075574"/>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18</w:t>
      </w:r>
      <w:r w:rsidR="0025360C">
        <w:rPr>
          <w:noProof/>
        </w:rPr>
        <w:fldChar w:fldCharType="end"/>
      </w:r>
      <w:bookmarkEnd w:id="111"/>
      <w:r>
        <w:t>. Motorstyrin</w:t>
      </w:r>
      <w:r w:rsidR="003A3950">
        <w:t>g</w:t>
      </w:r>
      <w:r>
        <w:t xml:space="preserve"> 2/4 - Relæ styring</w:t>
      </w:r>
    </w:p>
    <w:p w14:paraId="2D0554F8" w14:textId="2C0D1A73" w:rsidR="005D588A" w:rsidRDefault="000349A1" w:rsidP="005D588A">
      <w:r>
        <w:t xml:space="preserve">Styringen af </w:t>
      </w:r>
      <w:r w:rsidR="003E61A7">
        <w:t xml:space="preserve">strømmen til </w:t>
      </w:r>
      <w:r>
        <w:t xml:space="preserve">relæet </w:t>
      </w:r>
      <w:r w:rsidR="02E51EFC">
        <w:t>foregår</w:t>
      </w:r>
      <w:r>
        <w:t xml:space="preserve"> via en BJT547B</w:t>
      </w:r>
      <w:r w:rsidR="0A7D83AF">
        <w:t>-transistor</w:t>
      </w:r>
      <w:r>
        <w:t xml:space="preserve"> (På </w:t>
      </w:r>
      <w:r w:rsidR="00C36E23">
        <w:fldChar w:fldCharType="begin"/>
      </w:r>
      <w:r w:rsidR="00C36E23">
        <w:instrText xml:space="preserve"> REF _Ref30075574 \h </w:instrText>
      </w:r>
      <w:r w:rsidR="00C36E23">
        <w:fldChar w:fldCharType="separate"/>
      </w:r>
      <w:r w:rsidR="00532564">
        <w:t xml:space="preserve">Figur </w:t>
      </w:r>
      <w:r w:rsidR="00532564">
        <w:rPr>
          <w:noProof/>
        </w:rPr>
        <w:t>18</w:t>
      </w:r>
      <w:r w:rsidR="00C36E23">
        <w:fldChar w:fldCharType="end"/>
      </w:r>
      <w:r w:rsidR="00C36E23">
        <w:t xml:space="preserve"> </w:t>
      </w:r>
      <w:r>
        <w:t xml:space="preserve">bruges en 2N2714 da den har samme egenskaber). </w:t>
      </w:r>
      <w:r w:rsidR="00E70A9F">
        <w:fldChar w:fldCharType="begin" w:fldLock="1"/>
      </w:r>
      <w:r w:rsidR="004A76E1">
        <w:instrText>ADDIN CSL_CITATION {"citationItems":[{"id":"ITEM-1","itemData":{"id":"ITEM-1","issued":{"date-parts":[["0"]]},"title":"BJT547B transistor datasheet.pdf","type":"article"},"uris":["http://www.mendeley.com/documents/?uuid=1d2751c6-fa90-4692-ac93-e0205937af74"]}],"mendeley":{"formattedCitation":"(“BJT547B transistor datasheet.pdf,” n.d.)","plainTextFormattedCitation":"(“BJT547B transistor datasheet.pdf,” n.d.)","previouslyFormattedCitation":"(“BJT547B transistor datasheet.pdf,” n.d.)"},"properties":{"noteIndex":0},"schema":"https://github.com/citation-style-language/schema/raw/master/csl-citation.json"}</w:instrText>
      </w:r>
      <w:r w:rsidR="00E70A9F">
        <w:fldChar w:fldCharType="separate"/>
      </w:r>
      <w:r w:rsidR="00E70A9F" w:rsidRPr="00E70A9F">
        <w:rPr>
          <w:noProof/>
        </w:rPr>
        <w:t>(“BJT547B transistor datasheet.pdf,” n.d.)</w:t>
      </w:r>
      <w:r w:rsidR="00E70A9F">
        <w:fldChar w:fldCharType="end"/>
      </w:r>
    </w:p>
    <w:p w14:paraId="4297F3BF" w14:textId="77777777" w:rsidR="005D588A" w:rsidRDefault="005D588A">
      <w:r>
        <w:br w:type="page"/>
      </w:r>
    </w:p>
    <w:tbl>
      <w:tblPr>
        <w:tblStyle w:val="TableGrid"/>
        <w:tblW w:w="0" w:type="auto"/>
        <w:jc w:val="center"/>
        <w:tblLook w:val="04A0" w:firstRow="1" w:lastRow="0" w:firstColumn="1" w:lastColumn="0" w:noHBand="0" w:noVBand="1"/>
      </w:tblPr>
      <w:tblGrid>
        <w:gridCol w:w="4508"/>
        <w:gridCol w:w="4508"/>
      </w:tblGrid>
      <w:tr w:rsidR="00D26BDC" w14:paraId="3E936487" w14:textId="77777777" w:rsidTr="00453F3F">
        <w:trPr>
          <w:trHeight w:val="363"/>
          <w:jc w:val="center"/>
        </w:trPr>
        <w:tc>
          <w:tcPr>
            <w:tcW w:w="4508" w:type="dxa"/>
          </w:tcPr>
          <w:p w14:paraId="11142492" w14:textId="722D0B55" w:rsidR="00D26BDC" w:rsidRDefault="00D26BDC" w:rsidP="000349A1">
            <w:pPr>
              <w:jc w:val="center"/>
              <w:rPr>
                <w:rFonts w:eastAsiaTheme="minorEastAsia"/>
              </w:rPr>
            </w:pPr>
            <w:r>
              <w:rPr>
                <w:rFonts w:eastAsiaTheme="minorEastAsia"/>
              </w:rPr>
              <w:t>Strøm på collector ben</w:t>
            </w:r>
            <w:r w:rsidR="005A6AC8">
              <w:rPr>
                <w:rFonts w:eastAsiaTheme="minorEastAsia"/>
              </w:rPr>
              <w:t xml:space="preserve"> på Q1</w:t>
            </w:r>
          </w:p>
        </w:tc>
        <w:tc>
          <w:tcPr>
            <w:tcW w:w="4508" w:type="dxa"/>
          </w:tcPr>
          <w:p w14:paraId="4CCBB960" w14:textId="5FDF7C72" w:rsidR="00D26BDC" w:rsidRPr="00D26BDC" w:rsidRDefault="00460845" w:rsidP="00D26BDC">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relæ</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=95mA</m:t>
                </m:r>
              </m:oMath>
            </m:oMathPara>
          </w:p>
        </w:tc>
      </w:tr>
      <w:tr w:rsidR="00D26BDC" w14:paraId="4943487D" w14:textId="77777777" w:rsidTr="00453F3F">
        <w:trPr>
          <w:trHeight w:val="425"/>
          <w:jc w:val="center"/>
        </w:trPr>
        <w:tc>
          <w:tcPr>
            <w:tcW w:w="4508" w:type="dxa"/>
          </w:tcPr>
          <w:p w14:paraId="378461EA" w14:textId="75C152AA" w:rsidR="00D26BDC" w:rsidRDefault="00722E58" w:rsidP="000349A1">
            <w:pPr>
              <w:jc w:val="center"/>
              <w:rPr>
                <w:rFonts w:eastAsiaTheme="minorEastAsia"/>
              </w:rPr>
            </w:pPr>
            <w:r>
              <w:rPr>
                <w:rFonts w:eastAsiaTheme="minorEastAsia"/>
              </w:rPr>
              <w:t>Forstærkningsfaktor for Q1</w:t>
            </w:r>
          </w:p>
        </w:tc>
        <w:tc>
          <w:tcPr>
            <w:tcW w:w="4508" w:type="dxa"/>
          </w:tcPr>
          <w:p w14:paraId="6CAD23CC" w14:textId="6757DFF8" w:rsidR="00D26BDC" w:rsidRDefault="00D26BDC" w:rsidP="00D26BDC">
            <w:pPr>
              <w:jc w:val="center"/>
              <w:rPr>
                <w:rFonts w:eastAsiaTheme="minorEastAsia"/>
              </w:rPr>
            </w:pPr>
            <m:oMathPara>
              <m:oMath>
                <m:r>
                  <w:rPr>
                    <w:rFonts w:ascii="Cambria Math" w:hAnsi="Cambria Math"/>
                  </w:rPr>
                  <m:t>β</m:t>
                </m:r>
                <m:sSub>
                  <m:sSubPr>
                    <m:ctrlPr>
                      <w:rPr>
                        <w:rFonts w:ascii="Cambria Math" w:hAnsi="Cambria Math"/>
                        <w:i/>
                      </w:rPr>
                    </m:ctrlPr>
                  </m:sSubPr>
                  <m:e>
                    <m:r>
                      <m:rPr>
                        <m:sty m:val="p"/>
                      </m:rPr>
                      <w:rPr>
                        <w:rFonts w:ascii="Cambria Math" w:hAnsi="Cambria Math"/>
                      </w:rPr>
                      <w:softHyphen/>
                    </m:r>
                  </m:e>
                  <m:sub>
                    <m:r>
                      <w:rPr>
                        <w:rFonts w:ascii="Cambria Math" w:hAnsi="Cambria Math"/>
                      </w:rPr>
                      <m:t>Q1</m:t>
                    </m:r>
                  </m:sub>
                </m:sSub>
                <m:r>
                  <w:rPr>
                    <w:rFonts w:ascii="Cambria Math" w:hAnsi="Cambria Math"/>
                  </w:rPr>
                  <m:t>=200~450</m:t>
                </m:r>
              </m:oMath>
            </m:oMathPara>
          </w:p>
        </w:tc>
      </w:tr>
      <w:tr w:rsidR="00D26BDC" w14:paraId="5E6CB7EE" w14:textId="77777777" w:rsidTr="00453F3F">
        <w:trPr>
          <w:trHeight w:val="550"/>
          <w:jc w:val="center"/>
        </w:trPr>
        <w:tc>
          <w:tcPr>
            <w:tcW w:w="4508" w:type="dxa"/>
          </w:tcPr>
          <w:p w14:paraId="3540B528" w14:textId="0AE07DEF" w:rsidR="00D26BDC" w:rsidRDefault="00736BFE" w:rsidP="000349A1">
            <w:pPr>
              <w:jc w:val="center"/>
              <w:rPr>
                <w:rFonts w:eastAsiaTheme="minorEastAsia"/>
              </w:rPr>
            </w:pPr>
            <w:r>
              <w:rPr>
                <w:rFonts w:eastAsiaTheme="minorEastAsia"/>
              </w:rPr>
              <w:t>Strøm i Q1 ved laveste fors</w:t>
            </w:r>
            <w:r w:rsidR="00845C04">
              <w:rPr>
                <w:rFonts w:eastAsiaTheme="minorEastAsia"/>
              </w:rPr>
              <w:t>t</w:t>
            </w:r>
            <w:r>
              <w:rPr>
                <w:rFonts w:eastAsiaTheme="minorEastAsia"/>
              </w:rPr>
              <w:t>ærkningsfak</w:t>
            </w:r>
            <w:r w:rsidR="009F7B59">
              <w:rPr>
                <w:rFonts w:eastAsiaTheme="minorEastAsia"/>
              </w:rPr>
              <w:t>t</w:t>
            </w:r>
            <w:r>
              <w:rPr>
                <w:rFonts w:eastAsiaTheme="minorEastAsia"/>
              </w:rPr>
              <w:t>or</w:t>
            </w:r>
          </w:p>
        </w:tc>
        <w:tc>
          <w:tcPr>
            <w:tcW w:w="4508" w:type="dxa"/>
          </w:tcPr>
          <w:p w14:paraId="0E729FE4" w14:textId="63F2AA2D" w:rsidR="00D26BDC" w:rsidRDefault="00D26BDC" w:rsidP="000349A1">
            <w:pPr>
              <w:jc w:val="center"/>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b_min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95mA</m:t>
                  </m:r>
                </m:num>
                <m:den>
                  <m:r>
                    <w:rPr>
                      <w:rFonts w:ascii="Cambria Math" w:eastAsiaTheme="minorEastAsia" w:hAnsi="Cambria Math"/>
                    </w:rPr>
                    <m:t>200</m:t>
                  </m:r>
                </m:den>
              </m:f>
              <m:r>
                <w:rPr>
                  <w:rFonts w:ascii="Cambria Math" w:eastAsiaTheme="minorEastAsia" w:hAnsi="Cambria Math"/>
                </w:rPr>
                <m:t>=475μA</m:t>
              </m:r>
            </m:oMath>
            <w:r>
              <w:rPr>
                <w:rFonts w:eastAsiaTheme="minorEastAsia"/>
              </w:rPr>
              <w:t xml:space="preserve">  </w:t>
            </w:r>
          </w:p>
        </w:tc>
      </w:tr>
      <w:tr w:rsidR="00D26BDC" w14:paraId="4F7ED782" w14:textId="77777777" w:rsidTr="00453F3F">
        <w:trPr>
          <w:trHeight w:val="699"/>
          <w:jc w:val="center"/>
        </w:trPr>
        <w:tc>
          <w:tcPr>
            <w:tcW w:w="4508" w:type="dxa"/>
          </w:tcPr>
          <w:p w14:paraId="5E6872D0" w14:textId="5C7892F9" w:rsidR="00D26BDC" w:rsidRDefault="00736BFE" w:rsidP="000349A1">
            <w:pPr>
              <w:jc w:val="center"/>
              <w:rPr>
                <w:rFonts w:eastAsiaTheme="minorEastAsia"/>
              </w:rPr>
            </w:pPr>
            <w:r>
              <w:rPr>
                <w:rFonts w:eastAsiaTheme="minorEastAsia"/>
              </w:rPr>
              <w:t>Strøm i Q1 ved højeste forstærkningsfaktor</w:t>
            </w:r>
          </w:p>
        </w:tc>
        <w:tc>
          <w:tcPr>
            <w:tcW w:w="4508" w:type="dxa"/>
          </w:tcPr>
          <w:p w14:paraId="68097FF5" w14:textId="16F1CDFE" w:rsidR="00D26BDC" w:rsidRDefault="00460845" w:rsidP="00D26BDC">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b_max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95mA</m:t>
                    </m:r>
                  </m:num>
                  <m:den>
                    <m:r>
                      <w:rPr>
                        <w:rFonts w:ascii="Cambria Math" w:eastAsiaTheme="minorEastAsia" w:hAnsi="Cambria Math"/>
                      </w:rPr>
                      <m:t>450</m:t>
                    </m:r>
                  </m:den>
                </m:f>
                <m:r>
                  <w:rPr>
                    <w:rFonts w:ascii="Cambria Math" w:eastAsiaTheme="minorEastAsia" w:hAnsi="Cambria Math"/>
                  </w:rPr>
                  <m:t>=211μA</m:t>
                </m:r>
              </m:oMath>
            </m:oMathPara>
          </w:p>
        </w:tc>
      </w:tr>
      <w:tr w:rsidR="00D26BDC" w14:paraId="1A22A49B" w14:textId="77777777" w:rsidTr="00453F3F">
        <w:trPr>
          <w:trHeight w:val="695"/>
          <w:jc w:val="center"/>
        </w:trPr>
        <w:tc>
          <w:tcPr>
            <w:tcW w:w="4508" w:type="dxa"/>
          </w:tcPr>
          <w:p w14:paraId="1DC81691" w14:textId="64BAD2B7" w:rsidR="00D26BDC" w:rsidRDefault="00F83446" w:rsidP="000349A1">
            <w:pPr>
              <w:jc w:val="center"/>
              <w:rPr>
                <w:rFonts w:eastAsiaTheme="minorEastAsia"/>
              </w:rPr>
            </w:pPr>
            <w:r>
              <w:rPr>
                <w:rFonts w:eastAsiaTheme="minorEastAsia"/>
              </w:rPr>
              <w:t>Minimum</w:t>
            </w:r>
            <w:r w:rsidR="0039155B">
              <w:rPr>
                <w:rFonts w:eastAsiaTheme="minorEastAsia"/>
              </w:rPr>
              <w:t xml:space="preserve"> formodstand </w:t>
            </w:r>
            <w:r>
              <w:rPr>
                <w:rFonts w:eastAsiaTheme="minorEastAsia"/>
              </w:rPr>
              <w:t xml:space="preserve">til </w:t>
            </w:r>
            <w:r w:rsidR="00A82A92">
              <w:rPr>
                <w:rFonts w:eastAsiaTheme="minorEastAsia"/>
              </w:rPr>
              <w:t>base på Q1</w:t>
            </w:r>
            <w:r w:rsidR="00676BA6">
              <w:rPr>
                <w:rFonts w:eastAsiaTheme="minorEastAsia"/>
              </w:rPr>
              <w:t xml:space="preserve"> </w:t>
            </w:r>
            <w:r w:rsidR="0039155B">
              <w:rPr>
                <w:rFonts w:eastAsiaTheme="minorEastAsia"/>
              </w:rPr>
              <w:t xml:space="preserve"> </w:t>
            </w:r>
          </w:p>
        </w:tc>
        <w:tc>
          <w:tcPr>
            <w:tcW w:w="4508" w:type="dxa"/>
          </w:tcPr>
          <w:p w14:paraId="20167F69" w14:textId="77679831" w:rsidR="00D26BDC" w:rsidRPr="00D26BDC" w:rsidRDefault="00460845" w:rsidP="00D26BDC">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b_min</m:t>
                    </m:r>
                  </m:sub>
                </m:sSub>
                <m:r>
                  <w:rPr>
                    <w:rFonts w:ascii="Cambria Math" w:hAnsi="Cambria Math"/>
                  </w:rPr>
                  <m:t>=</m:t>
                </m:r>
                <m:f>
                  <m:fPr>
                    <m:ctrlPr>
                      <w:rPr>
                        <w:rFonts w:ascii="Cambria Math" w:hAnsi="Cambria Math"/>
                        <w:i/>
                      </w:rPr>
                    </m:ctrlPr>
                  </m:fPr>
                  <m:num>
                    <m:r>
                      <w:rPr>
                        <w:rFonts w:ascii="Cambria Math" w:hAnsi="Cambria Math"/>
                      </w:rPr>
                      <m:t>5V</m:t>
                    </m:r>
                  </m:num>
                  <m:den>
                    <m:r>
                      <w:rPr>
                        <w:rFonts w:ascii="Cambria Math" w:hAnsi="Cambria Math"/>
                      </w:rPr>
                      <m:t>440μA</m:t>
                    </m:r>
                  </m:den>
                </m:f>
                <m:r>
                  <w:rPr>
                    <w:rFonts w:ascii="Cambria Math" w:hAnsi="Cambria Math"/>
                  </w:rPr>
                  <m:t>=10.526,3</m:t>
                </m:r>
                <m:r>
                  <m:rPr>
                    <m:sty m:val="p"/>
                  </m:rPr>
                  <w:rPr>
                    <w:rFonts w:ascii="Cambria Math" w:hAnsi="Cambria Math"/>
                  </w:rPr>
                  <m:t>Ω</m:t>
                </m:r>
              </m:oMath>
            </m:oMathPara>
          </w:p>
        </w:tc>
      </w:tr>
      <w:tr w:rsidR="00A82A92" w14:paraId="1477DADE" w14:textId="77777777" w:rsidTr="00453F3F">
        <w:trPr>
          <w:trHeight w:val="695"/>
          <w:jc w:val="center"/>
        </w:trPr>
        <w:tc>
          <w:tcPr>
            <w:tcW w:w="4508" w:type="dxa"/>
          </w:tcPr>
          <w:p w14:paraId="789C314A" w14:textId="6E7DD584" w:rsidR="00A82A92" w:rsidRDefault="00A82A92" w:rsidP="00A82A92">
            <w:pPr>
              <w:jc w:val="center"/>
              <w:rPr>
                <w:rFonts w:eastAsiaTheme="minorEastAsia"/>
              </w:rPr>
            </w:pPr>
            <w:r>
              <w:rPr>
                <w:rFonts w:eastAsiaTheme="minorEastAsia"/>
              </w:rPr>
              <w:t xml:space="preserve">Maksimum formodstand til base på Q1  </w:t>
            </w:r>
          </w:p>
        </w:tc>
        <w:tc>
          <w:tcPr>
            <w:tcW w:w="4508" w:type="dxa"/>
          </w:tcPr>
          <w:p w14:paraId="1B1BCC43" w14:textId="2D60A0BF" w:rsidR="00A82A92" w:rsidRDefault="00460845" w:rsidP="00453F3F">
            <w:pPr>
              <w:keepNext/>
              <w:jc w:val="center"/>
              <w:rPr>
                <w:rFonts w:ascii="Calibri" w:eastAsia="MS Mincho" w:hAnsi="Calibri" w:cs="Arial"/>
              </w:rPr>
            </w:pPr>
            <m:oMathPara>
              <m:oMath>
                <m:sSub>
                  <m:sSubPr>
                    <m:ctrlPr>
                      <w:rPr>
                        <w:rFonts w:ascii="Cambria Math" w:hAnsi="Cambria Math"/>
                        <w:i/>
                      </w:rPr>
                    </m:ctrlPr>
                  </m:sSubPr>
                  <m:e>
                    <m:r>
                      <w:rPr>
                        <w:rFonts w:ascii="Cambria Math" w:hAnsi="Cambria Math"/>
                      </w:rPr>
                      <m:t>R</m:t>
                    </m:r>
                  </m:e>
                  <m:sub>
                    <m:r>
                      <w:rPr>
                        <w:rFonts w:ascii="Cambria Math" w:hAnsi="Cambria Math"/>
                      </w:rPr>
                      <m:t>b_max</m:t>
                    </m:r>
                  </m:sub>
                </m:sSub>
                <m:r>
                  <w:rPr>
                    <w:rFonts w:ascii="Cambria Math" w:hAnsi="Cambria Math"/>
                  </w:rPr>
                  <m:t>=</m:t>
                </m:r>
                <m:f>
                  <m:fPr>
                    <m:ctrlPr>
                      <w:rPr>
                        <w:rFonts w:ascii="Cambria Math" w:hAnsi="Cambria Math"/>
                        <w:i/>
                      </w:rPr>
                    </m:ctrlPr>
                  </m:fPr>
                  <m:num>
                    <m:r>
                      <w:rPr>
                        <w:rFonts w:ascii="Cambria Math" w:hAnsi="Cambria Math"/>
                      </w:rPr>
                      <m:t>5V</m:t>
                    </m:r>
                  </m:num>
                  <m:den>
                    <m:r>
                      <w:rPr>
                        <w:rFonts w:ascii="Cambria Math" w:hAnsi="Cambria Math"/>
                      </w:rPr>
                      <m:t>211μA</m:t>
                    </m:r>
                  </m:den>
                </m:f>
                <m:r>
                  <w:rPr>
                    <w:rFonts w:ascii="Cambria Math" w:hAnsi="Cambria Math"/>
                  </w:rPr>
                  <m:t>=23.696</m:t>
                </m:r>
                <m:r>
                  <w:rPr>
                    <w:rFonts w:ascii="Cambria Math" w:eastAsia="MS Mincho" w:hAnsi="Cambria Math" w:cs="Arial"/>
                  </w:rPr>
                  <m:t>,6Ω</m:t>
                </m:r>
              </m:oMath>
            </m:oMathPara>
          </w:p>
        </w:tc>
      </w:tr>
    </w:tbl>
    <w:p w14:paraId="099715E7" w14:textId="69293F0C" w:rsidR="0041584F" w:rsidRPr="0041584F" w:rsidRDefault="00453F3F" w:rsidP="00453F3F">
      <w:pPr>
        <w:pStyle w:val="Caption"/>
        <w:jc w:val="center"/>
      </w:pPr>
      <w:r>
        <w:t xml:space="preserve">Tabel </w:t>
      </w:r>
      <w:fldSimple w:instr=" SEQ Tabel \* ARABIC ">
        <w:r w:rsidR="00532564">
          <w:rPr>
            <w:noProof/>
          </w:rPr>
          <w:t>5</w:t>
        </w:r>
      </w:fldSimple>
      <w:r>
        <w:t>. Ligninger til forståelse af Q1</w:t>
      </w:r>
    </w:p>
    <w:p w14:paraId="219FDAEE" w14:textId="24A34E0B" w:rsidR="003E61A7" w:rsidRDefault="003E61A7" w:rsidP="003817C5">
      <w:r>
        <w:t xml:space="preserve">For at </w:t>
      </w:r>
      <w:r w:rsidR="0073469B">
        <w:t xml:space="preserve">sikre </w:t>
      </w:r>
      <w:r w:rsidR="00850A16">
        <w:t>der kommer den forventede strøm igennem relæet, implementeres Q1</w:t>
      </w:r>
      <w:r w:rsidR="0017066A">
        <w:t xml:space="preserve"> med </w:t>
      </w:r>
      <w:r w:rsidR="00833E8F">
        <w:t>en formodstand</w:t>
      </w:r>
      <w:r w:rsidR="00050AF0">
        <w:t xml:space="preserve"> </w:t>
      </w:r>
      <w:r w:rsidR="00174995">
        <w:t xml:space="preserve">lidt </w:t>
      </w:r>
      <w:r w:rsidR="00050AF0">
        <w:t>mindre end</w:t>
      </w:r>
      <w:r w:rsidR="0017066A">
        <w:t xml:space="preserve"> </w:t>
      </w:r>
      <m:oMath>
        <m:sSub>
          <m:sSubPr>
            <m:ctrlPr>
              <w:rPr>
                <w:rFonts w:ascii="Cambria Math" w:hAnsi="Cambria Math"/>
                <w:i/>
              </w:rPr>
            </m:ctrlPr>
          </m:sSubPr>
          <m:e>
            <m:r>
              <w:rPr>
                <w:rFonts w:ascii="Cambria Math" w:hAnsi="Cambria Math"/>
              </w:rPr>
              <m:t>R</m:t>
            </m:r>
          </m:e>
          <m:sub>
            <m:r>
              <w:rPr>
                <w:rFonts w:ascii="Cambria Math" w:hAnsi="Cambria Math"/>
              </w:rPr>
              <m:t>b_min</m:t>
            </m:r>
          </m:sub>
        </m:sSub>
      </m:oMath>
      <w:r w:rsidR="00477069">
        <w:rPr>
          <w:rFonts w:eastAsiaTheme="minorEastAsia"/>
        </w:rPr>
        <w:t xml:space="preserve"> som formodstan</w:t>
      </w:r>
      <w:r w:rsidR="00477069">
        <w:t>d.</w:t>
      </w:r>
      <w:r w:rsidR="0056336C">
        <w:t xml:space="preserve"> </w:t>
      </w:r>
      <w:r w:rsidR="00050AF0">
        <w:t xml:space="preserve">Derfor er </w:t>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=10kΩ</m:t>
        </m:r>
      </m:oMath>
      <w:r w:rsidR="00050AF0">
        <w:rPr>
          <w:rFonts w:eastAsiaTheme="minorEastAsia"/>
        </w:rPr>
        <w:t xml:space="preserve"> valgt til modulet.</w:t>
      </w:r>
    </w:p>
    <w:p w14:paraId="4002E7D6" w14:textId="63E1E157" w:rsidR="003A3950" w:rsidRPr="007616E2" w:rsidRDefault="000349A1" w:rsidP="00B15686">
      <w:pPr>
        <w:pStyle w:val="Heading4"/>
      </w:pPr>
      <w:bookmarkStart w:id="112" w:name="_Toc29815592"/>
      <w:r w:rsidRPr="007616E2">
        <w:t>Motor strøm</w:t>
      </w:r>
      <w:bookmarkEnd w:id="112"/>
      <w:r w:rsidR="00647F5C">
        <w:t xml:space="preserve"> </w:t>
      </w:r>
    </w:p>
    <w:p w14:paraId="4DB53B59" w14:textId="77777777" w:rsidR="003A3950" w:rsidRDefault="003A3950" w:rsidP="00A34036">
      <w:pPr>
        <w:jc w:val="center"/>
      </w:pPr>
      <w:bookmarkStart w:id="113" w:name="_Toc29777522"/>
      <w:r>
        <w:rPr>
          <w:noProof/>
        </w:rPr>
        <w:drawing>
          <wp:inline distT="0" distB="0" distL="0" distR="0" wp14:anchorId="5654C06F" wp14:editId="2B770773">
            <wp:extent cx="3219641" cy="2272145"/>
            <wp:effectExtent l="0" t="0" r="0" b="0"/>
            <wp:docPr id="141188949"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4"/>
                    <pic:cNvPicPr/>
                  </pic:nvPicPr>
                  <pic:blipFill>
                    <a:blip r:embed="rId29">
                      <a:extLst>
                        <a:ext uri="{28A0092B-C50C-407E-A947-70E740481C1C}">
                          <a14:useLocalDpi xmlns:a14="http://schemas.microsoft.com/office/drawing/2010/main" val="0"/>
                        </a:ext>
                      </a:extLst>
                    </a:blip>
                    <a:stretch>
                      <a:fillRect/>
                    </a:stretch>
                  </pic:blipFill>
                  <pic:spPr>
                    <a:xfrm>
                      <a:off x="0" y="0"/>
                      <a:ext cx="3219641" cy="2272145"/>
                    </a:xfrm>
                    <a:prstGeom prst="rect">
                      <a:avLst/>
                    </a:prstGeom>
                  </pic:spPr>
                </pic:pic>
              </a:graphicData>
            </a:graphic>
          </wp:inline>
        </w:drawing>
      </w:r>
      <w:bookmarkEnd w:id="113"/>
    </w:p>
    <w:p w14:paraId="042FFBEA" w14:textId="78C7574F" w:rsidR="000349A1" w:rsidRDefault="003A3950" w:rsidP="003A3950">
      <w:pPr>
        <w:pStyle w:val="Caption"/>
        <w:jc w:val="cente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19</w:t>
      </w:r>
      <w:r w:rsidR="0025360C">
        <w:rPr>
          <w:noProof/>
        </w:rPr>
        <w:fldChar w:fldCharType="end"/>
      </w:r>
      <w:r>
        <w:t>. Motorstyring 3/4 - Motor strøm</w:t>
      </w:r>
    </w:p>
    <w:p w14:paraId="3FDFEDF0" w14:textId="77777777" w:rsidR="000349A1" w:rsidRDefault="000349A1" w:rsidP="000349A1">
      <w:r>
        <w:t>Alt efter om relæet er tændt eller slukket, kan strømmen igennem motoren styres i forskellige retninger.</w:t>
      </w:r>
    </w:p>
    <w:p w14:paraId="0896A954" w14:textId="71907E12" w:rsidR="000349A1" w:rsidRDefault="000349A1" w:rsidP="00076531">
      <w:r>
        <w:t>Da pludselige ændringer i strømmen for en spole kan introducere høje spændinger i systemet, er der indsat push-back dioder af typen 1N4007 mod lede retningen. Dette betyder</w:t>
      </w:r>
      <w:r w:rsidR="0058121B">
        <w:t>,</w:t>
      </w:r>
      <w:r>
        <w:t xml:space="preserve"> at dioder ikke gør noget under normale omstændigheder, men ved skift i lede retning når motoren generer en høj/lav spænding af sig selv, kan denne spænding ledes tilbage til 7.2V/GND</w:t>
      </w:r>
      <w:r w:rsidR="005E61DB">
        <w:t>,</w:t>
      </w:r>
      <w:r>
        <w:t xml:space="preserve"> alt efter hvad der er behov for. Disse dioder er valgt, da de har en høj tolerance på 1000V og peak strøm på 30A (gennemsnitlig 1A).</w:t>
      </w:r>
    </w:p>
    <w:p w14:paraId="16EAAE05" w14:textId="76949DE6" w:rsidR="000349A1" w:rsidRPr="007616E2" w:rsidRDefault="000349A1" w:rsidP="00B15686">
      <w:pPr>
        <w:pStyle w:val="Heading4"/>
      </w:pPr>
      <w:bookmarkStart w:id="114" w:name="_Toc29815593"/>
      <w:r w:rsidRPr="007616E2">
        <w:t>Motor styring</w:t>
      </w:r>
      <w:bookmarkEnd w:id="114"/>
    </w:p>
    <w:p w14:paraId="4276290F" w14:textId="77777777" w:rsidR="003A3950" w:rsidRDefault="000349A1" w:rsidP="003A3950">
      <w:pPr>
        <w:keepNext/>
        <w:jc w:val="center"/>
      </w:pPr>
      <w:r>
        <w:rPr>
          <w:noProof/>
        </w:rPr>
        <w:drawing>
          <wp:inline distT="0" distB="0" distL="0" distR="0" wp14:anchorId="2B679FC0" wp14:editId="10657E61">
            <wp:extent cx="2216727" cy="2289336"/>
            <wp:effectExtent l="0" t="0" r="0" b="0"/>
            <wp:docPr id="385702074"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5"/>
                    <pic:cNvPicPr/>
                  </pic:nvPicPr>
                  <pic:blipFill>
                    <a:blip r:embed="rId30">
                      <a:extLst>
                        <a:ext uri="{28A0092B-C50C-407E-A947-70E740481C1C}">
                          <a14:useLocalDpi xmlns:a14="http://schemas.microsoft.com/office/drawing/2010/main" val="0"/>
                        </a:ext>
                      </a:extLst>
                    </a:blip>
                    <a:stretch>
                      <a:fillRect/>
                    </a:stretch>
                  </pic:blipFill>
                  <pic:spPr>
                    <a:xfrm>
                      <a:off x="0" y="0"/>
                      <a:ext cx="2216727" cy="2289336"/>
                    </a:xfrm>
                    <a:prstGeom prst="rect">
                      <a:avLst/>
                    </a:prstGeom>
                  </pic:spPr>
                </pic:pic>
              </a:graphicData>
            </a:graphic>
          </wp:inline>
        </w:drawing>
      </w:r>
    </w:p>
    <w:p w14:paraId="4422B9A0" w14:textId="040F82B1" w:rsidR="000349A1" w:rsidRDefault="003A3950" w:rsidP="003A3950">
      <w:pPr>
        <w:pStyle w:val="Caption"/>
        <w:jc w:val="center"/>
      </w:pPr>
      <w:bookmarkStart w:id="115" w:name="_Ref30076088"/>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20</w:t>
      </w:r>
      <w:r w:rsidR="0025360C">
        <w:rPr>
          <w:noProof/>
        </w:rPr>
        <w:fldChar w:fldCharType="end"/>
      </w:r>
      <w:bookmarkEnd w:id="115"/>
      <w:r>
        <w:t>. Motorstyring 4/4 - Motor styring</w:t>
      </w:r>
    </w:p>
    <w:p w14:paraId="71D81272" w14:textId="77777777" w:rsidR="00FD79CE" w:rsidRDefault="00FD79CE" w:rsidP="00FD79CE">
      <w:pPr>
        <w:keepNext/>
        <w:jc w:val="center"/>
      </w:pPr>
      <w:r>
        <w:rPr>
          <w:noProof/>
        </w:rPr>
        <w:drawing>
          <wp:inline distT="0" distB="0" distL="0" distR="0" wp14:anchorId="7194A509" wp14:editId="20ADFA2D">
            <wp:extent cx="1909312" cy="1784909"/>
            <wp:effectExtent l="0" t="0" r="0" b="6350"/>
            <wp:docPr id="579569414"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1"/>
                    <pic:cNvPicPr/>
                  </pic:nvPicPr>
                  <pic:blipFill>
                    <a:blip r:embed="rId31">
                      <a:extLst>
                        <a:ext uri="{28A0092B-C50C-407E-A947-70E740481C1C}">
                          <a14:useLocalDpi xmlns:a14="http://schemas.microsoft.com/office/drawing/2010/main" val="0"/>
                        </a:ext>
                      </a:extLst>
                    </a:blip>
                    <a:stretch>
                      <a:fillRect/>
                    </a:stretch>
                  </pic:blipFill>
                  <pic:spPr>
                    <a:xfrm>
                      <a:off x="0" y="0"/>
                      <a:ext cx="1909312" cy="1784909"/>
                    </a:xfrm>
                    <a:prstGeom prst="rect">
                      <a:avLst/>
                    </a:prstGeom>
                  </pic:spPr>
                </pic:pic>
              </a:graphicData>
            </a:graphic>
          </wp:inline>
        </w:drawing>
      </w:r>
    </w:p>
    <w:p w14:paraId="0948A683" w14:textId="4112275D" w:rsidR="00FD79CE" w:rsidRDefault="00FD79CE" w:rsidP="00FD79CE">
      <w:pPr>
        <w:pStyle w:val="Caption"/>
        <w:jc w:val="center"/>
      </w:pPr>
      <w:bookmarkStart w:id="116" w:name="_Ref29899950"/>
      <w:r>
        <w:t xml:space="preserve">Figur </w:t>
      </w:r>
      <w:r>
        <w:rPr>
          <w:noProof/>
        </w:rPr>
        <w:fldChar w:fldCharType="begin"/>
      </w:r>
      <w:r>
        <w:rPr>
          <w:noProof/>
        </w:rPr>
        <w:instrText xml:space="preserve"> SEQ Figur \* ARABIC </w:instrText>
      </w:r>
      <w:r>
        <w:rPr>
          <w:noProof/>
        </w:rPr>
        <w:fldChar w:fldCharType="separate"/>
      </w:r>
      <w:r w:rsidR="00532564">
        <w:rPr>
          <w:noProof/>
        </w:rPr>
        <w:t>21</w:t>
      </w:r>
      <w:r>
        <w:rPr>
          <w:noProof/>
        </w:rPr>
        <w:fldChar w:fldCharType="end"/>
      </w:r>
      <w:bookmarkEnd w:id="116"/>
      <w:r>
        <w:t xml:space="preserve">. </w:t>
      </w:r>
      <w:r w:rsidRPr="006B34B4">
        <w:t>Typisk transfer karakteristik</w:t>
      </w:r>
      <w:r>
        <w:t xml:space="preserve"> for</w:t>
      </w:r>
      <w:r w:rsidRPr="006B34B4">
        <w:t xml:space="preserve"> IRLZ44N</w:t>
      </w:r>
      <w:r w:rsidR="004A76E1">
        <w:t xml:space="preserve"> </w:t>
      </w:r>
      <w:r w:rsidR="004A76E1">
        <w:fldChar w:fldCharType="begin" w:fldLock="1"/>
      </w:r>
      <w:r w:rsidR="006F5ADA">
        <w:instrText>ADDIN CSL_CITATION {"citationItems":[{"id":"ITEM-1","itemData":{"author":[{"dropping-particle":"","family":"PrtMosFet","given":"InternationalRectifier","non-dropping-particle":"","parse-names":false,"suffix":""}],"container-title":"Manual","id":"ITEM-1","issued":{"date-parts":[["0"]]},"title":"InternationalRectifier: IRLZ44NPbF, FHEXFET Power MOSFET","type":"article-journal"},"uris":["http://www.mendeley.com/documents/?uuid=2e6611a6-2cec-4139-ae41-836c0da6685e"]}],"mendeley":{"formattedCitation":"(PrtMosFet, n.d.)","plainTextFormattedCitation":"(PrtMosFet, n.d.)","previouslyFormattedCitation":"(PrtMosFet, n.d.)"},"properties":{"noteIndex":0},"schema":"https://github.com/citation-style-language/schema/raw/master/csl-citation.json"}</w:instrText>
      </w:r>
      <w:r w:rsidR="004A76E1">
        <w:fldChar w:fldCharType="separate"/>
      </w:r>
      <w:r w:rsidR="004A76E1" w:rsidRPr="004A76E1">
        <w:rPr>
          <w:i w:val="0"/>
          <w:noProof/>
        </w:rPr>
        <w:t>(PrtMosFet, n.d.)</w:t>
      </w:r>
      <w:r w:rsidR="004A76E1">
        <w:fldChar w:fldCharType="end"/>
      </w:r>
    </w:p>
    <w:tbl>
      <w:tblPr>
        <w:tblStyle w:val="TableGrid"/>
        <w:tblW w:w="0" w:type="auto"/>
        <w:tblLook w:val="04A0" w:firstRow="1" w:lastRow="0" w:firstColumn="1" w:lastColumn="0" w:noHBand="0" w:noVBand="1"/>
      </w:tblPr>
      <w:tblGrid>
        <w:gridCol w:w="4508"/>
        <w:gridCol w:w="4508"/>
      </w:tblGrid>
      <w:tr w:rsidR="00FD79CE" w14:paraId="5639063B" w14:textId="77777777" w:rsidTr="00774F44">
        <w:trPr>
          <w:trHeight w:val="699"/>
        </w:trPr>
        <w:tc>
          <w:tcPr>
            <w:tcW w:w="4508" w:type="dxa"/>
          </w:tcPr>
          <w:p w14:paraId="4328B63F" w14:textId="77777777" w:rsidR="00FD79CE" w:rsidRDefault="00FD79CE" w:rsidP="00774F44">
            <w:r>
              <w:t>Tabt strøm gennem pull-down modstand for Q2</w:t>
            </w:r>
          </w:p>
        </w:tc>
        <w:tc>
          <w:tcPr>
            <w:tcW w:w="4508" w:type="dxa"/>
          </w:tcPr>
          <w:p w14:paraId="0BE473BE" w14:textId="77777777" w:rsidR="00FD79CE" w:rsidRDefault="00460845" w:rsidP="00774F44">
            <w:pPr>
              <w:keepNext/>
            </w:pPr>
            <m:oMathPara>
              <m:oMath>
                <m:sSub>
                  <m:sSubPr>
                    <m:ctrlPr>
                      <w:rPr>
                        <w:rFonts w:ascii="Cambria Math" w:hAnsi="Cambria Math"/>
                        <w:i/>
                      </w:rPr>
                    </m:ctrlPr>
                  </m:sSubPr>
                  <m:e>
                    <m:r>
                      <w:rPr>
                        <w:rFonts w:ascii="Cambria Math" w:hAnsi="Cambria Math"/>
                      </w:rPr>
                      <m:t>I</m:t>
                    </m:r>
                  </m:e>
                  <m:sub>
                    <m:r>
                      <w:rPr>
                        <w:rFonts w:ascii="Cambria Math" w:hAnsi="Cambria Math"/>
                      </w:rPr>
                      <m:t>pull-down</m:t>
                    </m:r>
                  </m:sub>
                </m:sSub>
                <m:r>
                  <w:rPr>
                    <w:rFonts w:ascii="Cambria Math" w:hAnsi="Cambria Math"/>
                  </w:rPr>
                  <m:t>=</m:t>
                </m:r>
                <m:f>
                  <m:fPr>
                    <m:ctrlPr>
                      <w:rPr>
                        <w:rFonts w:ascii="Cambria Math" w:hAnsi="Cambria Math"/>
                        <w:i/>
                      </w:rPr>
                    </m:ctrlPr>
                  </m:fPr>
                  <m:num>
                    <m:r>
                      <w:rPr>
                        <w:rFonts w:ascii="Cambria Math" w:hAnsi="Cambria Math"/>
                      </w:rPr>
                      <m:t>5V</m:t>
                    </m:r>
                  </m:num>
                  <m:den>
                    <m:r>
                      <w:rPr>
                        <w:rFonts w:ascii="Cambria Math" w:hAnsi="Cambria Math"/>
                      </w:rPr>
                      <m:t>50kΩ</m:t>
                    </m:r>
                  </m:den>
                </m:f>
                <m:r>
                  <w:rPr>
                    <w:rFonts w:ascii="Cambria Math" w:hAnsi="Cambria Math"/>
                  </w:rPr>
                  <m:t>=0.1μA</m:t>
                </m:r>
              </m:oMath>
            </m:oMathPara>
          </w:p>
        </w:tc>
      </w:tr>
    </w:tbl>
    <w:p w14:paraId="716604EE" w14:textId="1999AF87" w:rsidR="00FD79CE" w:rsidRPr="00FD79CE" w:rsidRDefault="00FD79CE" w:rsidP="00FD79CE">
      <w:pPr>
        <w:pStyle w:val="Caption"/>
        <w:jc w:val="center"/>
      </w:pPr>
      <w:r>
        <w:t xml:space="preserve">Tabel </w:t>
      </w:r>
      <w:fldSimple w:instr=" SEQ Tabel \* ARABIC ">
        <w:r w:rsidR="00532564">
          <w:rPr>
            <w:noProof/>
          </w:rPr>
          <w:t>6</w:t>
        </w:r>
      </w:fldSimple>
      <w:r>
        <w:t>. Ligning til pull-down modstand for Q2</w:t>
      </w:r>
    </w:p>
    <w:p w14:paraId="033817BB" w14:textId="11EB222C" w:rsidR="000349A1" w:rsidRDefault="000349A1" w:rsidP="000349A1">
      <w:r>
        <w:t>Strømmen gennem motoren styres med transistor Q2, en MOSFET af typen IRLZ44N.</w:t>
      </w:r>
      <w:r w:rsidR="006F5ADA">
        <w:fldChar w:fldCharType="begin" w:fldLock="1"/>
      </w:r>
      <w:r w:rsidR="006F5ADA">
        <w:instrText>ADDIN CSL_CITATION {"citationItems":[{"id":"ITEM-1","itemData":{"author":[{"dropping-particle":"","family":"PrtMosFet","given":"InternationalRectifier","non-dropping-particle":"","parse-names":false,"suffix":""}],"container-title":"Manual","id":"ITEM-1","issued":{"date-parts":[["0"]]},"title":"InternationalRectifier: IRLZ44NPbF, FHEXFET Power MOSFET","type":"article-journal"},"uris":["http://www.mendeley.com/documents/?uuid=2e6611a6-2cec-4139-ae41-836c0da6685e"]}],"mendeley":{"formattedCitation":"(PrtMosFet, n.d.)","plainTextFormattedCitation":"(PrtMosFet, n.d.)","previouslyFormattedCitation":"(PrtMosFet, n.d.)"},"properties":{"noteIndex":0},"schema":"https://github.com/citation-style-language/schema/raw/master/csl-citation.json"}</w:instrText>
      </w:r>
      <w:r w:rsidR="006F5ADA">
        <w:fldChar w:fldCharType="separate"/>
      </w:r>
      <w:r w:rsidR="006F5ADA" w:rsidRPr="006F5ADA">
        <w:rPr>
          <w:noProof/>
        </w:rPr>
        <w:t>(PrtMosFet, n.d.)</w:t>
      </w:r>
      <w:r w:rsidR="006F5ADA">
        <w:fldChar w:fldCharType="end"/>
      </w:r>
      <w:r>
        <w:t xml:space="preserve"> Dette er en N-channel general purpose transistor. Den er ideel til dette system da den kan klare de høje strømme der skal til </w:t>
      </w:r>
      <w:r w:rsidR="03C09072">
        <w:t xml:space="preserve">for </w:t>
      </w:r>
      <w:r>
        <w:t>at køre motoren.</w:t>
      </w:r>
      <w:r w:rsidR="006F26BB">
        <w:t xml:space="preserve"> </w:t>
      </w:r>
      <w:r>
        <w:t xml:space="preserve">Q2 </w:t>
      </w:r>
      <w:r w:rsidR="15608FFD">
        <w:t>styre</w:t>
      </w:r>
      <w:r w:rsidR="5D13BF22">
        <w:t>r</w:t>
      </w:r>
      <w:r>
        <w:t xml:space="preserve"> med et PWM</w:t>
      </w:r>
      <w:r w:rsidR="00F362CD">
        <w:t>-</w:t>
      </w:r>
      <w:r>
        <w:t>signal fra mikrocontrolleren (0V-5V).</w:t>
      </w:r>
      <w:r w:rsidR="00CD0789">
        <w:t xml:space="preserve"> Implementeringen kan ses på </w:t>
      </w:r>
      <w:r w:rsidR="00CD0789">
        <w:fldChar w:fldCharType="begin"/>
      </w:r>
      <w:r w:rsidR="00CD0789">
        <w:instrText xml:space="preserve"> REF _Ref30076088 \h </w:instrText>
      </w:r>
      <w:r w:rsidR="00CD0789">
        <w:fldChar w:fldCharType="separate"/>
      </w:r>
      <w:r w:rsidR="00532564">
        <w:t xml:space="preserve">Figur </w:t>
      </w:r>
      <w:r w:rsidR="00532564">
        <w:rPr>
          <w:noProof/>
        </w:rPr>
        <w:t>20</w:t>
      </w:r>
      <w:r w:rsidR="00CD0789">
        <w:fldChar w:fldCharType="end"/>
      </w:r>
      <w:r w:rsidR="00CD0789">
        <w:t>.</w:t>
      </w:r>
      <w:r>
        <w:t xml:space="preserve"> </w:t>
      </w:r>
    </w:p>
    <w:p w14:paraId="48D47EF8" w14:textId="46F164DF" w:rsidR="00944BA4" w:rsidRDefault="000349A1" w:rsidP="000349A1">
      <w:r>
        <w:t>Ved 0V tillader transistoren ikke strømmen igennem, men ved 5V tillader den op til 100A igennem</w:t>
      </w:r>
      <w:r w:rsidR="00F4076D">
        <w:t xml:space="preserve">, som det kan ses på </w:t>
      </w:r>
      <w:r w:rsidR="00F4076D">
        <w:fldChar w:fldCharType="begin"/>
      </w:r>
      <w:r w:rsidR="00F4076D">
        <w:instrText xml:space="preserve"> REF _Ref29899950 \h </w:instrText>
      </w:r>
      <w:r w:rsidR="00F4076D">
        <w:fldChar w:fldCharType="separate"/>
      </w:r>
      <w:r w:rsidR="00532564">
        <w:t xml:space="preserve">Figur </w:t>
      </w:r>
      <w:r w:rsidR="00532564">
        <w:rPr>
          <w:noProof/>
        </w:rPr>
        <w:t>21</w:t>
      </w:r>
      <w:r w:rsidR="00F4076D">
        <w:fldChar w:fldCharType="end"/>
      </w:r>
      <w:r>
        <w:t xml:space="preserve">. </w:t>
      </w:r>
      <w:r w:rsidR="00081222">
        <w:t xml:space="preserve"> </w:t>
      </w:r>
      <m:oMath>
        <m:r>
          <w:rPr>
            <w:rFonts w:ascii="Cambria Math" w:hAnsi="Cambria Math"/>
          </w:rPr>
          <m:t>1V~2V</m:t>
        </m:r>
      </m:oMath>
      <w:r w:rsidR="00E473F7">
        <w:rPr>
          <w:rFonts w:eastAsiaTheme="minorEastAsia"/>
        </w:rPr>
        <w:t>, hvilket er der hvor transistoren begynder at tænde.</w:t>
      </w:r>
    </w:p>
    <w:p w14:paraId="19F303EE" w14:textId="72F53674" w:rsidR="000349A1" w:rsidRDefault="000349A1" w:rsidP="000349A1">
      <w:r>
        <w:t>Q2 har desuden en pull-down resistor på 5</w:t>
      </w:r>
      <w:r>
        <w:rPr>
          <w:rFonts w:cstheme="minorHAnsi"/>
        </w:rPr>
        <w:t>0</w:t>
      </w:r>
      <w:r>
        <w:t>kΩ.  Dette medfører et lille tab af strøm</w:t>
      </w:r>
      <w:r w:rsidR="00E473F7">
        <w:t xml:space="preserve"> på </w:t>
      </w:r>
      <w:r w:rsidR="007850F3">
        <w:t>cirka 0.1</w:t>
      </w:r>
      <w:r w:rsidR="007850F3">
        <w:rPr>
          <w:rFonts w:cstheme="minorHAnsi"/>
        </w:rPr>
        <w:t>µ</w:t>
      </w:r>
      <w:r w:rsidR="007850F3">
        <w:t>A,</w:t>
      </w:r>
      <w:r w:rsidR="007520B0">
        <w:t xml:space="preserve"> </w:t>
      </w:r>
      <w:r w:rsidR="007850F3">
        <w:t xml:space="preserve">når der går </w:t>
      </w:r>
      <w:r w:rsidR="00032E25">
        <w:t>en spænding på Q2 gate</w:t>
      </w:r>
      <w:r>
        <w:t>.</w:t>
      </w:r>
    </w:p>
    <w:p w14:paraId="36E83B32" w14:textId="67A2C49F" w:rsidR="7BD11DEC" w:rsidRDefault="03C22DB1" w:rsidP="00B577FE">
      <w:pPr>
        <w:pStyle w:val="Heading3"/>
      </w:pPr>
      <w:bookmarkStart w:id="117" w:name="_Toc29815594"/>
      <w:bookmarkStart w:id="118" w:name="_Toc29898910"/>
      <w:bookmarkStart w:id="119" w:name="_Toc30060185"/>
      <w:bookmarkStart w:id="120" w:name="_Toc30060818"/>
      <w:bookmarkStart w:id="121" w:name="_Toc30066566"/>
      <w:bookmarkStart w:id="122" w:name="_Toc30065832"/>
      <w:r>
        <w:t>Lyshardware</w:t>
      </w:r>
      <w:r w:rsidR="7BD11DEC" w:rsidRPr="7BD11DEC">
        <w:t xml:space="preserve"> (Simon og Shyn)</w:t>
      </w:r>
      <w:bookmarkEnd w:id="117"/>
      <w:bookmarkEnd w:id="118"/>
      <w:bookmarkEnd w:id="119"/>
      <w:bookmarkEnd w:id="120"/>
      <w:bookmarkEnd w:id="121"/>
      <w:bookmarkEnd w:id="122"/>
      <w:r w:rsidR="7BD11DEC" w:rsidRPr="7BD11DEC">
        <w:t xml:space="preserve"> </w:t>
      </w:r>
    </w:p>
    <w:p w14:paraId="7F81876F" w14:textId="54178D2A" w:rsidR="004367E0" w:rsidRDefault="6D9AB3B6" w:rsidP="4728E702">
      <w:r>
        <w:t>Bil</w:t>
      </w:r>
      <w:r w:rsidR="2D4C4E87">
        <w:t xml:space="preserve">en skal udstyres med forlys og baglys. </w:t>
      </w:r>
      <w:r w:rsidR="00046039">
        <w:t>Forlys</w:t>
      </w:r>
      <w:r w:rsidR="00B007ED">
        <w:t xml:space="preserve"> og baglys skal tændes ved motorstart,</w:t>
      </w:r>
      <w:r w:rsidR="00046039">
        <w:t xml:space="preserve"> og</w:t>
      </w:r>
      <w:r w:rsidR="2D4C4E87">
        <w:t xml:space="preserve"> </w:t>
      </w:r>
      <w:r w:rsidR="00C10413">
        <w:t xml:space="preserve">når bilen bremser eller </w:t>
      </w:r>
      <w:r w:rsidR="004A14B3">
        <w:t>bakker</w:t>
      </w:r>
      <w:r w:rsidR="0016131E">
        <w:t xml:space="preserve"> skal b</w:t>
      </w:r>
      <w:r w:rsidR="00447789">
        <w:t>aglyset</w:t>
      </w:r>
      <w:r w:rsidR="0016131E">
        <w:t xml:space="preserve"> lyse </w:t>
      </w:r>
      <w:r w:rsidR="00542F4B">
        <w:t>kraftigere</w:t>
      </w:r>
      <w:r w:rsidR="0016131E">
        <w:t xml:space="preserve">. </w:t>
      </w:r>
      <w:r w:rsidR="00A921A6">
        <w:t xml:space="preserve">Dette gøres </w:t>
      </w:r>
      <w:r w:rsidR="00011EBC">
        <w:t>ved</w:t>
      </w:r>
      <w:r w:rsidR="00A921A6">
        <w:t xml:space="preserve"> </w:t>
      </w:r>
      <w:r w:rsidR="00E553C6">
        <w:t xml:space="preserve">hjælp af </w:t>
      </w:r>
      <w:r w:rsidR="00384489">
        <w:t>PWM-signal</w:t>
      </w:r>
      <w:r w:rsidR="00542F4B">
        <w:t>er</w:t>
      </w:r>
      <w:r w:rsidR="00384489">
        <w:t xml:space="preserve">, som sendes via </w:t>
      </w:r>
      <w:r w:rsidR="00F362CD">
        <w:t>A</w:t>
      </w:r>
      <w:r w:rsidR="00384489">
        <w:t>rd</w:t>
      </w:r>
      <w:r w:rsidR="0019696F">
        <w:t xml:space="preserve">uinoen. </w:t>
      </w:r>
      <w:r w:rsidR="00AC2326">
        <w:t xml:space="preserve">For at gøre det </w:t>
      </w:r>
      <w:r w:rsidR="008C6E18">
        <w:t>så realistisk som muligt</w:t>
      </w:r>
      <w:r w:rsidR="00B4080A">
        <w:t xml:space="preserve"> får bilen</w:t>
      </w:r>
      <w:r w:rsidR="02436A29">
        <w:t xml:space="preserve"> montere</w:t>
      </w:r>
      <w:r w:rsidR="6BD242F6">
        <w:t>t</w:t>
      </w:r>
      <w:r w:rsidR="02436A29">
        <w:t xml:space="preserve"> to</w:t>
      </w:r>
      <w:r w:rsidR="339175AC">
        <w:t xml:space="preserve"> </w:t>
      </w:r>
      <w:r w:rsidR="006504E4">
        <w:t>forlygter og to baglygter</w:t>
      </w:r>
      <w:r w:rsidR="4F7EF798">
        <w:t xml:space="preserve"> på henholdsvis højre og venstre sid</w:t>
      </w:r>
      <w:r w:rsidR="00AC2326">
        <w:t>e</w:t>
      </w:r>
      <w:r w:rsidR="339175AC">
        <w:t xml:space="preserve">. </w:t>
      </w:r>
      <w:r w:rsidR="00086AD3">
        <w:t>Dette gøres vha. LED-sæt, hvor hvert LED-sæt vil bestå af 4 individuelle lysdioder</w:t>
      </w:r>
      <w:r w:rsidR="0099006C">
        <w:t xml:space="preserve">. </w:t>
      </w:r>
      <w:r w:rsidR="5C66DF7D">
        <w:t>T</w:t>
      </w:r>
      <w:r w:rsidR="339175AC">
        <w:t xml:space="preserve">o </w:t>
      </w:r>
      <w:r w:rsidR="119F3537">
        <w:t xml:space="preserve">sæt </w:t>
      </w:r>
      <w:r w:rsidR="339175AC">
        <w:t>med hvide LED´er, LTW-2S3D7</w:t>
      </w:r>
      <w:r w:rsidR="006F5ADA">
        <w:fldChar w:fldCharType="begin" w:fldLock="1"/>
      </w:r>
      <w:r w:rsidR="006F5ADA">
        <w:instrText>ADDIN CSL_CITATION {"citationItems":[{"id":"ITEM-1","itemData":{"abstract":"Wherever you see an electronic glow, it might be a Lite-On -- component. Lite-On Technology manufactures computer software, hardware, peripherals and components; monitors, multi-function and regular printers, cameras and Internet systems and image-processing equipment; information storage equipment, electronic components and office equipment; electronic car products; and optical lens modules and optoelectronic components. Customers have included such noteworthy names as Nokia and Siemens. Lite-On Technology was established in 1975 as Lite-On Electronics to make LEDs for clock displays.","author":[{"dropping-particle":"","family":"Only","given":"Property Lite-on","non-dropping-particle":"","parse-names":false,"suffix":""}],"id":"ITEM-1","issued":{"date-parts":[["0"]]},"page":"1-8","title":"Lite-on Technology Corporation Lite-on Technology Corporation","type":"article-journal"},"uris":["http://www.mendeley.com/documents/?uuid=6684d7c0-8b2b-414b-8c2c-a942cb4e447c"]}],"mendeley":{"formattedCitation":"(Only, n.d.)","plainTextFormattedCitation":"(Only, n.d.)","previouslyFormattedCitation":"(Only, n.d.)"},"properties":{"noteIndex":0},"schema":"https://github.com/citation-style-language/schema/raw/master/csl-citation.json"}</w:instrText>
      </w:r>
      <w:r w:rsidR="006F5ADA">
        <w:fldChar w:fldCharType="separate"/>
      </w:r>
      <w:r w:rsidR="006F5ADA" w:rsidRPr="006F5ADA">
        <w:rPr>
          <w:noProof/>
        </w:rPr>
        <w:t>(Only, n.d.)</w:t>
      </w:r>
      <w:r w:rsidR="006F5ADA">
        <w:fldChar w:fldCharType="end"/>
      </w:r>
      <w:r w:rsidR="339175AC">
        <w:t xml:space="preserve">, til forlyset og to </w:t>
      </w:r>
      <w:r w:rsidR="00C702DF">
        <w:t xml:space="preserve">sæt </w:t>
      </w:r>
      <w:r w:rsidR="339175AC">
        <w:t>med røde LED´er, LH3330-PF</w:t>
      </w:r>
      <w:r w:rsidR="006F5ADA">
        <w:fldChar w:fldCharType="begin" w:fldLock="1"/>
      </w:r>
      <w:r w:rsidR="006F5ADA">
        <w:instrText>ADDIN CSL_CITATION {"citationItems":[{"id":"ITEM-1","itemData":{"author":[{"dropping-particle":"","family":"Pcr","given":"Atto","non-dropping-particle":"","parse-names":false,"suffix":""},{"dropping-particle":"","family":"Kit","given":"Labeling","non-dropping-particle":"","parse-names":false,"suffix":""}],"id":"ITEM-1","issued":{"date-parts":[["2012"]]},"page":"0-1","title":"Data Sheet Data Sheet","type":"article-journal"},"uris":["http://www.mendeley.com/documents/?uuid=172dd387-73da-463b-a2d5-351fcfe35f2b"]}],"mendeley":{"formattedCitation":"(Pcr and Kit, 2012)","plainTextFormattedCitation":"(Pcr and Kit, 2012)","previouslyFormattedCitation":"(Pcr and Kit, 2012)"},"properties":{"noteIndex":0},"schema":"https://github.com/citation-style-language/schema/raw/master/csl-citation.json"}</w:instrText>
      </w:r>
      <w:r w:rsidR="006F5ADA">
        <w:fldChar w:fldCharType="separate"/>
      </w:r>
      <w:r w:rsidR="006F5ADA" w:rsidRPr="006F5ADA">
        <w:rPr>
          <w:noProof/>
        </w:rPr>
        <w:t>(Pcr and Kit, 2012)</w:t>
      </w:r>
      <w:r w:rsidR="006F5ADA">
        <w:fldChar w:fldCharType="end"/>
      </w:r>
      <w:r w:rsidR="339175AC">
        <w:t xml:space="preserve">, til baglyset. </w:t>
      </w:r>
      <w:r w:rsidR="0089132B">
        <w:t>Både forlys og baglys skal kunne ses fra 2 meters afstand</w:t>
      </w:r>
      <w:r w:rsidR="0089132B">
        <w:rPr>
          <w:rFonts w:eastAsiaTheme="minorEastAsia"/>
        </w:rPr>
        <w:t xml:space="preserve">. </w:t>
      </w:r>
      <w:r w:rsidR="004367E0">
        <w:rPr>
          <w:rFonts w:eastAsiaTheme="minorEastAsia"/>
        </w:rPr>
        <w:t>D</w:t>
      </w:r>
      <w:r w:rsidR="00465C61">
        <w:rPr>
          <w:rFonts w:eastAsiaTheme="minorEastAsia"/>
        </w:rPr>
        <w:t>et</w:t>
      </w:r>
      <w:r w:rsidR="004367E0">
        <w:rPr>
          <w:rFonts w:eastAsiaTheme="minorEastAsia"/>
        </w:rPr>
        <w:t xml:space="preserve"> kan i forvejen forventes, at de hvide dioder til forlygterne vil lyse kraftigere end de røde dioder</w:t>
      </w:r>
      <w:r w:rsidR="00784D3F">
        <w:rPr>
          <w:rFonts w:eastAsiaTheme="minorEastAsia"/>
        </w:rPr>
        <w:t xml:space="preserve">, da </w:t>
      </w:r>
      <w:r w:rsidR="00140EC6">
        <w:rPr>
          <w:rFonts w:eastAsiaTheme="minorEastAsia"/>
        </w:rPr>
        <w:t xml:space="preserve">de hvide dioder </w:t>
      </w:r>
      <w:r w:rsidR="00A05866">
        <w:rPr>
          <w:rFonts w:eastAsiaTheme="minorEastAsia"/>
        </w:rPr>
        <w:t>kræver en højere spænding i forhold til de røde dioder</w:t>
      </w:r>
      <w:r w:rsidR="004367E0">
        <w:t xml:space="preserve">. </w:t>
      </w:r>
      <w:r w:rsidR="5C360649">
        <w:t xml:space="preserve">Kravet for </w:t>
      </w:r>
      <w:r w:rsidR="632C0649">
        <w:t>forlys og b</w:t>
      </w:r>
      <w:r w:rsidR="00296292">
        <w:t>remse</w:t>
      </w:r>
      <w:r w:rsidR="632C0649">
        <w:t>lys er, at middelstrømmen skal v</w:t>
      </w:r>
      <w:r w:rsidR="01A91F2A">
        <w:t xml:space="preserve">ære på 50mA </w:t>
      </w:r>
      <m:oMath>
        <m:r>
          <w:rPr>
            <w:rFonts w:ascii="Cambria Math" w:hAnsi="Cambria Math"/>
          </w:rPr>
          <m:t>±</m:t>
        </m:r>
      </m:oMath>
      <w:r w:rsidR="00A12139">
        <w:rPr>
          <w:rFonts w:eastAsiaTheme="minorEastAsia"/>
        </w:rPr>
        <w:t>5mA</w:t>
      </w:r>
      <w:r w:rsidR="00296292">
        <w:rPr>
          <w:rFonts w:eastAsiaTheme="minorEastAsia"/>
        </w:rPr>
        <w:t>, me</w:t>
      </w:r>
      <w:r w:rsidR="00E00282">
        <w:rPr>
          <w:rFonts w:eastAsiaTheme="minorEastAsia"/>
        </w:rPr>
        <w:t>n</w:t>
      </w:r>
      <w:r w:rsidR="00296292">
        <w:rPr>
          <w:rFonts w:eastAsiaTheme="minorEastAsia"/>
        </w:rPr>
        <w:t>s baglys</w:t>
      </w:r>
      <w:r w:rsidR="00CC134B">
        <w:rPr>
          <w:rFonts w:eastAsiaTheme="minorEastAsia"/>
        </w:rPr>
        <w:t>ets middelstrøm</w:t>
      </w:r>
      <w:r w:rsidR="00296292">
        <w:rPr>
          <w:rFonts w:eastAsiaTheme="minorEastAsia"/>
        </w:rPr>
        <w:t xml:space="preserve"> skal være på 10mA </w:t>
      </w:r>
      <m:oMath>
        <m:r>
          <w:rPr>
            <w:rFonts w:ascii="Cambria Math" w:hAnsi="Cambria Math"/>
          </w:rPr>
          <m:t>±2</m:t>
        </m:r>
      </m:oMath>
      <w:r w:rsidR="000A3730">
        <w:rPr>
          <w:rFonts w:eastAsiaTheme="minorEastAsia"/>
        </w:rPr>
        <w:t>mA.</w:t>
      </w:r>
      <w:r w:rsidR="00CC6927">
        <w:rPr>
          <w:rFonts w:eastAsiaTheme="minorEastAsia"/>
        </w:rPr>
        <w:t xml:space="preserve"> </w:t>
      </w:r>
      <w:r w:rsidR="00B0308E">
        <w:rPr>
          <w:rFonts w:eastAsiaTheme="minorEastAsia"/>
        </w:rPr>
        <w:t xml:space="preserve">Heraf skal der </w:t>
      </w:r>
      <w:r w:rsidR="000C764B">
        <w:rPr>
          <w:rFonts w:eastAsiaTheme="minorEastAsia"/>
        </w:rPr>
        <w:t>derfor</w:t>
      </w:r>
      <w:r w:rsidR="00B0308E">
        <w:rPr>
          <w:rFonts w:eastAsiaTheme="minorEastAsia"/>
        </w:rPr>
        <w:t xml:space="preserve"> beregnes en formodstand til </w:t>
      </w:r>
      <w:r w:rsidR="006B583E">
        <w:rPr>
          <w:rFonts w:eastAsiaTheme="minorEastAsia"/>
        </w:rPr>
        <w:t>dioderne</w:t>
      </w:r>
      <w:r w:rsidR="006B583E">
        <w:t xml:space="preserve">. </w:t>
      </w:r>
    </w:p>
    <w:p w14:paraId="7B3F1670" w14:textId="2B8FA549" w:rsidR="00DF3D14" w:rsidRPr="00DF3D14" w:rsidRDefault="005913F4" w:rsidP="00DF3D14">
      <w:pPr>
        <w:pStyle w:val="Heading4"/>
      </w:pPr>
      <w:r>
        <w:t>Forlys</w:t>
      </w:r>
    </w:p>
    <w:p w14:paraId="114E502B" w14:textId="76D1289F" w:rsidR="00C80551" w:rsidRPr="00C80551" w:rsidRDefault="00C80551" w:rsidP="00C80551">
      <w:r>
        <w:t>Til forlyset anvendes LTW-2S3D7</w:t>
      </w:r>
      <w:r w:rsidR="006F5ADA">
        <w:fldChar w:fldCharType="begin" w:fldLock="1"/>
      </w:r>
      <w:r w:rsidR="006101C3">
        <w:instrText>ADDIN CSL_CITATION {"citationItems":[{"id":"ITEM-1","itemData":{"abstract":"Wherever you see an electronic glow, it might be a Lite-On -- component. Lite-On Technology manufactures computer software, hardware, peripherals and components; monitors, multi-function and regular printers, cameras and Internet systems and image-processing equipment; information storage equipment, electronic components and office equipment; electronic car products; and optical lens modules and optoelectronic components. Customers have included such noteworthy names as Nokia and Siemens. Lite-On Technology was established in 1975 as Lite-On Electronics to make LEDs for clock displays.","author":[{"dropping-particle":"","family":"Only","given":"Property Lite-on","non-dropping-particle":"","parse-names":false,"suffix":""}],"id":"ITEM-1","issued":{"date-parts":[["0"]]},"page":"1-8","title":"Lite-on Technology Corporation Lite-on Technology Corporation","type":"article-journal"},"uris":["http://www.mendeley.com/documents/?uuid=6684d7c0-8b2b-414b-8c2c-a942cb4e447c"]}],"mendeley":{"formattedCitation":"(Only, n.d.)","plainTextFormattedCitation":"(Only, n.d.)","previouslyFormattedCitation":"(Only, n.d.)"},"properties":{"noteIndex":0},"schema":"https://github.com/citation-style-language/schema/raw/master/csl-citation.json"}</w:instrText>
      </w:r>
      <w:r w:rsidR="006F5ADA">
        <w:fldChar w:fldCharType="separate"/>
      </w:r>
      <w:r w:rsidR="006F5ADA" w:rsidRPr="006F5ADA">
        <w:rPr>
          <w:noProof/>
        </w:rPr>
        <w:t>(Only, n.d.)</w:t>
      </w:r>
      <w:r w:rsidR="006F5ADA">
        <w:fldChar w:fldCharType="end"/>
      </w:r>
      <w:r w:rsidR="00F13B79">
        <w:t xml:space="preserve">. Bilens forlygter består af 2 </w:t>
      </w:r>
      <w:r w:rsidR="00176A6C">
        <w:t>gange 4 dioder:</w:t>
      </w:r>
    </w:p>
    <w:p w14:paraId="1C91B3E1" w14:textId="108FB92F" w:rsidR="00BE4685" w:rsidRPr="00BE4685" w:rsidRDefault="00BE4685" w:rsidP="00BE4685">
      <w:pPr>
        <w:pStyle w:val="Heading5"/>
      </w:pPr>
      <w:r>
        <w:t>Bestemme</w:t>
      </w:r>
      <w:r w:rsidR="00E95EC5">
        <w:t>lse af</w:t>
      </w:r>
      <w:r>
        <w:t xml:space="preserve"> formodstan</w:t>
      </w:r>
      <w:r w:rsidR="009E44CE">
        <w:t>d</w:t>
      </w:r>
    </w:p>
    <w:p w14:paraId="6EE610F7" w14:textId="330D171E" w:rsidR="0075252F" w:rsidRDefault="00A820DC" w:rsidP="00ED0135">
      <w:r>
        <w:t>Forlysets</w:t>
      </w:r>
      <w:r w:rsidR="44749CAC">
        <w:t xml:space="preserve"> LED-sæts</w:t>
      </w:r>
      <w:r w:rsidR="0011256B">
        <w:t xml:space="preserve"> </w:t>
      </w:r>
      <w:r w:rsidR="00733BA3">
        <w:t>middel</w:t>
      </w:r>
      <w:r w:rsidR="0011256B">
        <w:t xml:space="preserve">strøm </w:t>
      </w:r>
      <w:r>
        <w:t xml:space="preserve">skal </w:t>
      </w:r>
      <w:r w:rsidR="0011256B">
        <w:t xml:space="preserve">være på </w:t>
      </w:r>
      <w:r w:rsidR="00733BA3">
        <w:t xml:space="preserve">50mA </w:t>
      </w:r>
      <m:oMath>
        <m:r>
          <w:rPr>
            <w:rFonts w:ascii="Cambria Math" w:hAnsi="Cambria Math"/>
          </w:rPr>
          <m:t>±</m:t>
        </m:r>
      </m:oMath>
      <w:r w:rsidR="00733BA3" w:rsidRPr="54FE8442">
        <w:rPr>
          <w:rFonts w:eastAsiaTheme="minorEastAsia"/>
        </w:rPr>
        <w:t>5</w:t>
      </w:r>
      <w:r w:rsidR="00733BA3">
        <w:t>mA</w:t>
      </w:r>
      <w:r w:rsidR="002547B4">
        <w:t>,</w:t>
      </w:r>
      <w:r w:rsidR="00CD208B">
        <w:t xml:space="preserve"> hvilket betyder, at hver lysdiode skal </w:t>
      </w:r>
      <w:r w:rsidR="002547B4">
        <w:t xml:space="preserve">have </w:t>
      </w:r>
      <w:r w:rsidR="00D22FA7">
        <w:t xml:space="preserve">en </w:t>
      </w:r>
      <w:r w:rsidR="00733BA3">
        <w:t>middel</w:t>
      </w:r>
      <w:r w:rsidR="00D22FA7">
        <w:t xml:space="preserve">strøm på </w:t>
      </w:r>
      <w:r w:rsidR="00D40EDB">
        <w:t>50mA/4=12,5mA</w:t>
      </w:r>
      <w:r w:rsidR="00CD208B">
        <w:t xml:space="preserve">. </w:t>
      </w:r>
      <w:r w:rsidR="009505AB">
        <w:t xml:space="preserve">For at </w:t>
      </w:r>
      <w:r w:rsidR="008307FF">
        <w:t>finde den rigtige</w:t>
      </w:r>
      <w:r w:rsidR="009505AB">
        <w:t xml:space="preserve"> modstand </w:t>
      </w:r>
      <w:r w:rsidR="008307FF">
        <w:t>bestemmes først</w:t>
      </w:r>
      <w:r w:rsidR="00BD3CB8">
        <w:t xml:space="preserve"> e</w:t>
      </w:r>
      <w:r w:rsidR="00684221">
        <w:t>n værdi til spændingsfaldet over LED´en</w:t>
      </w:r>
      <w:r w:rsidR="0075252F">
        <w:t xml:space="preserve"> ved hjælp af databladet for LTW-2S3D7</w:t>
      </w:r>
      <w:r w:rsidR="00C17D4C">
        <w:t xml:space="preserve">, som det kan ses på </w:t>
      </w:r>
      <w:r w:rsidR="00C17D4C">
        <w:fldChar w:fldCharType="begin"/>
      </w:r>
      <w:r w:rsidR="00C17D4C">
        <w:instrText xml:space="preserve"> REF _Ref30076193 \h </w:instrText>
      </w:r>
      <w:r w:rsidR="00C17D4C">
        <w:fldChar w:fldCharType="separate"/>
      </w:r>
      <w:r w:rsidR="00532564">
        <w:t xml:space="preserve">Figur </w:t>
      </w:r>
      <w:r w:rsidR="00532564">
        <w:rPr>
          <w:noProof/>
        </w:rPr>
        <w:t>22</w:t>
      </w:r>
      <w:r w:rsidR="00C17D4C">
        <w:fldChar w:fldCharType="end"/>
      </w:r>
      <w:r w:rsidR="0075252F">
        <w:t>:</w:t>
      </w:r>
    </w:p>
    <w:p w14:paraId="0AC7BA39" w14:textId="77777777" w:rsidR="00046E38" w:rsidRDefault="001C3A1C" w:rsidP="00046E38">
      <w:pPr>
        <w:keepNext/>
        <w:jc w:val="center"/>
      </w:pPr>
      <w:r>
        <w:rPr>
          <w:noProof/>
        </w:rPr>
        <w:drawing>
          <wp:inline distT="0" distB="0" distL="0" distR="0" wp14:anchorId="26A5830E" wp14:editId="4D6346E5">
            <wp:extent cx="1849492" cy="2224751"/>
            <wp:effectExtent l="0" t="0" r="0" b="4445"/>
            <wp:docPr id="159442289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32">
                      <a:extLst>
                        <a:ext uri="{28A0092B-C50C-407E-A947-70E740481C1C}">
                          <a14:useLocalDpi xmlns:a14="http://schemas.microsoft.com/office/drawing/2010/main" val="0"/>
                        </a:ext>
                      </a:extLst>
                    </a:blip>
                    <a:stretch>
                      <a:fillRect/>
                    </a:stretch>
                  </pic:blipFill>
                  <pic:spPr>
                    <a:xfrm>
                      <a:off x="0" y="0"/>
                      <a:ext cx="1849492" cy="2224751"/>
                    </a:xfrm>
                    <a:prstGeom prst="rect">
                      <a:avLst/>
                    </a:prstGeom>
                  </pic:spPr>
                </pic:pic>
              </a:graphicData>
            </a:graphic>
          </wp:inline>
        </w:drawing>
      </w:r>
    </w:p>
    <w:p w14:paraId="19659CDF" w14:textId="333C7A20" w:rsidR="001C3A1C" w:rsidRDefault="00046E38" w:rsidP="00046E38">
      <w:pPr>
        <w:pStyle w:val="Caption"/>
        <w:jc w:val="center"/>
      </w:pPr>
      <w:bookmarkStart w:id="123" w:name="_Ref30076193"/>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22</w:t>
      </w:r>
      <w:r w:rsidR="0025360C">
        <w:rPr>
          <w:noProof/>
        </w:rPr>
        <w:fldChar w:fldCharType="end"/>
      </w:r>
      <w:bookmarkEnd w:id="123"/>
      <w:r>
        <w:t xml:space="preserve"> Hvid led spændingsfald diagram</w:t>
      </w:r>
    </w:p>
    <w:p w14:paraId="7211FDEA" w14:textId="6DDB23EE" w:rsidR="00727E35" w:rsidRDefault="0075252F" w:rsidP="00ED0135">
      <w:r>
        <w:t xml:space="preserve">Ifølge databladet for den hvide diode, </w:t>
      </w:r>
      <w:r w:rsidR="00121F01">
        <w:t>skal</w:t>
      </w:r>
      <w:r>
        <w:t xml:space="preserve"> spændingsfald</w:t>
      </w:r>
      <w:r w:rsidR="00121F01">
        <w:t>et</w:t>
      </w:r>
      <w:r>
        <w:t xml:space="preserve"> over LED´en </w:t>
      </w:r>
      <w:r w:rsidR="00DB0415">
        <w:t>være</w:t>
      </w:r>
      <w:r>
        <w:t xml:space="preserve"> ca. 3,25V. </w:t>
      </w:r>
      <w:r w:rsidR="008B000C">
        <w:t>Forsyningsspændingen er på 5V</w:t>
      </w:r>
      <w:r w:rsidR="00B04E61">
        <w:t>, og derfor</w:t>
      </w:r>
      <w:r w:rsidR="7581A6E3">
        <w:t xml:space="preserve"> </w:t>
      </w:r>
      <w:r w:rsidR="00B04E61">
        <w:t xml:space="preserve">bliver </w:t>
      </w:r>
      <w:r w:rsidR="00F97F2E">
        <w:t>spændingsfaldet</w:t>
      </w:r>
      <w:r w:rsidR="007E63DF">
        <w:t xml:space="preserve"> </w:t>
      </w:r>
      <w:r w:rsidR="00684221">
        <w:t xml:space="preserve">over </w:t>
      </w:r>
      <w:r w:rsidR="007E63DF">
        <w:t>modstanden</w:t>
      </w:r>
      <w:r w:rsidR="00727E35">
        <w:t>:</w:t>
      </w:r>
    </w:p>
    <w:p w14:paraId="37F9E6F3" w14:textId="1259BF36" w:rsidR="00C229A0" w:rsidRPr="00C229A0" w:rsidRDefault="1EC7FC68" w:rsidP="00EF13E5">
      <w:pPr>
        <w:jc w:val="center"/>
      </w:pPr>
      <w:r>
        <w:rPr>
          <w:noProof/>
        </w:rPr>
        <w:drawing>
          <wp:inline distT="0" distB="0" distL="0" distR="0" wp14:anchorId="4945DFEF" wp14:editId="74A3A205">
            <wp:extent cx="1257300" cy="581025"/>
            <wp:effectExtent l="0" t="0" r="0" b="9525"/>
            <wp:docPr id="196541501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3"/>
                    <pic:cNvPicPr/>
                  </pic:nvPicPr>
                  <pic:blipFill>
                    <a:blip r:embed="rId33">
                      <a:extLst>
                        <a:ext uri="{28A0092B-C50C-407E-A947-70E740481C1C}">
                          <a14:useLocalDpi xmlns:a14="http://schemas.microsoft.com/office/drawing/2010/main" val="0"/>
                        </a:ext>
                      </a:extLst>
                    </a:blip>
                    <a:stretch>
                      <a:fillRect/>
                    </a:stretch>
                  </pic:blipFill>
                  <pic:spPr>
                    <a:xfrm>
                      <a:off x="0" y="0"/>
                      <a:ext cx="1257300" cy="581025"/>
                    </a:xfrm>
                    <a:prstGeom prst="rect">
                      <a:avLst/>
                    </a:prstGeom>
                  </pic:spPr>
                </pic:pic>
              </a:graphicData>
            </a:graphic>
          </wp:inline>
        </w:drawing>
      </w:r>
    </w:p>
    <w:p w14:paraId="5CCD7B81" w14:textId="43A24EC3" w:rsidR="008C768D" w:rsidRDefault="008C768D" w:rsidP="008C768D">
      <w:pPr>
        <w:jc w:val="center"/>
      </w:pPr>
      <w:r>
        <w:rPr>
          <w:noProof/>
        </w:rPr>
        <w:drawing>
          <wp:inline distT="0" distB="0" distL="0" distR="0" wp14:anchorId="44B47318" wp14:editId="448B8A0F">
            <wp:extent cx="2381250" cy="219075"/>
            <wp:effectExtent l="0" t="0" r="0" b="9525"/>
            <wp:docPr id="2109671179"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2"/>
                    <pic:cNvPicPr/>
                  </pic:nvPicPr>
                  <pic:blipFill>
                    <a:blip r:embed="rId34">
                      <a:extLst>
                        <a:ext uri="{28A0092B-C50C-407E-A947-70E740481C1C}">
                          <a14:useLocalDpi xmlns:a14="http://schemas.microsoft.com/office/drawing/2010/main" val="0"/>
                        </a:ext>
                      </a:extLst>
                    </a:blip>
                    <a:stretch>
                      <a:fillRect/>
                    </a:stretch>
                  </pic:blipFill>
                  <pic:spPr>
                    <a:xfrm>
                      <a:off x="0" y="0"/>
                      <a:ext cx="2381250" cy="219075"/>
                    </a:xfrm>
                    <a:prstGeom prst="rect">
                      <a:avLst/>
                    </a:prstGeom>
                  </pic:spPr>
                </pic:pic>
              </a:graphicData>
            </a:graphic>
          </wp:inline>
        </w:drawing>
      </w:r>
    </w:p>
    <w:p w14:paraId="401C3230" w14:textId="72DA8E13" w:rsidR="00ED0135" w:rsidRPr="00ED0135" w:rsidRDefault="3422F770" w:rsidP="00ED0135">
      <w:r>
        <w:t>Formodstanden</w:t>
      </w:r>
      <w:r w:rsidR="00496E3E">
        <w:t xml:space="preserve"> </w:t>
      </w:r>
      <w:r w:rsidR="00DE2C38">
        <w:t xml:space="preserve">kan derfor </w:t>
      </w:r>
      <w:r w:rsidR="00496E3E">
        <w:t>bestemmes</w:t>
      </w:r>
      <w:r w:rsidR="00DE2C38">
        <w:t xml:space="preserve"> som følgende</w:t>
      </w:r>
      <w:r w:rsidR="00496E3E">
        <w:t>:</w:t>
      </w:r>
    </w:p>
    <w:p w14:paraId="6A8C1E51" w14:textId="514B8E76" w:rsidR="00AB25FA" w:rsidRDefault="28A66AB4" w:rsidP="00132369">
      <w:pPr>
        <w:jc w:val="center"/>
      </w:pPr>
      <w:r>
        <w:rPr>
          <w:noProof/>
        </w:rPr>
        <w:drawing>
          <wp:inline distT="0" distB="0" distL="0" distR="0" wp14:anchorId="6DBC199D" wp14:editId="383C3F2F">
            <wp:extent cx="1924050" cy="676275"/>
            <wp:effectExtent l="0" t="0" r="0" b="9525"/>
            <wp:docPr id="738238541"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4"/>
                    <pic:cNvPicPr/>
                  </pic:nvPicPr>
                  <pic:blipFill>
                    <a:blip r:embed="rId35">
                      <a:extLst>
                        <a:ext uri="{28A0092B-C50C-407E-A947-70E740481C1C}">
                          <a14:useLocalDpi xmlns:a14="http://schemas.microsoft.com/office/drawing/2010/main" val="0"/>
                        </a:ext>
                      </a:extLst>
                    </a:blip>
                    <a:stretch>
                      <a:fillRect/>
                    </a:stretch>
                  </pic:blipFill>
                  <pic:spPr>
                    <a:xfrm>
                      <a:off x="0" y="0"/>
                      <a:ext cx="1924050" cy="676275"/>
                    </a:xfrm>
                    <a:prstGeom prst="rect">
                      <a:avLst/>
                    </a:prstGeom>
                  </pic:spPr>
                </pic:pic>
              </a:graphicData>
            </a:graphic>
          </wp:inline>
        </w:drawing>
      </w:r>
    </w:p>
    <w:p w14:paraId="0500AAB6" w14:textId="0B5DE940" w:rsidR="00FE6B72" w:rsidRDefault="005074F8" w:rsidP="66682E2C">
      <w:r>
        <w:t xml:space="preserve">Formodstanden til </w:t>
      </w:r>
      <w:r w:rsidR="00D42C68">
        <w:t xml:space="preserve">lysdioderne </w:t>
      </w:r>
      <w:r w:rsidR="00B21DCF">
        <w:t xml:space="preserve">for forlys </w:t>
      </w:r>
      <w:r w:rsidR="00D42C68">
        <w:t>er beregnet til at være</w:t>
      </w:r>
      <w:r w:rsidR="00F66B5F">
        <w:t xml:space="preserve"> på 140 </w:t>
      </w:r>
      <w:r w:rsidR="00F66B5F" w:rsidRPr="4728E702">
        <w:t>Ω</w:t>
      </w:r>
      <w:r w:rsidR="001D05F5">
        <w:t xml:space="preserve"> til hver diode</w:t>
      </w:r>
      <w:r w:rsidR="009F2EB8">
        <w:t>.</w:t>
      </w:r>
      <w:r w:rsidR="0093405B">
        <w:t xml:space="preserve"> Men da der ikke er en modstand på 140 </w:t>
      </w:r>
      <w:r w:rsidR="0093405B" w:rsidRPr="4728E702">
        <w:t>Ω</w:t>
      </w:r>
      <w:r w:rsidR="0093405B">
        <w:t xml:space="preserve"> i værkstedet, vælger vi i stedet at anvende en formodstand på 130</w:t>
      </w:r>
      <w:r w:rsidR="0093405B" w:rsidRPr="4728E702">
        <w:t xml:space="preserve"> Ω. Årsagen til</w:t>
      </w:r>
      <w:r w:rsidR="005C2FE1">
        <w:t>,</w:t>
      </w:r>
      <w:r w:rsidR="0093405B" w:rsidRPr="4728E702">
        <w:t xml:space="preserve"> at</w:t>
      </w:r>
      <w:r w:rsidR="0093405B">
        <w:t xml:space="preserve"> der bruges en</w:t>
      </w:r>
      <w:r w:rsidR="0093405B" w:rsidRPr="4728E702">
        <w:t xml:space="preserve"> </w:t>
      </w:r>
      <w:r w:rsidR="0093405B">
        <w:t xml:space="preserve">modstand </w:t>
      </w:r>
      <w:r w:rsidR="00235E7D" w:rsidRPr="4728E702">
        <w:t xml:space="preserve">på </w:t>
      </w:r>
      <w:r w:rsidR="00A57D7A">
        <w:t>130</w:t>
      </w:r>
      <w:r w:rsidR="00235E7D" w:rsidRPr="4728E702">
        <w:t xml:space="preserve"> Ω</w:t>
      </w:r>
      <w:r w:rsidR="00235E7D">
        <w:t xml:space="preserve"> </w:t>
      </w:r>
      <w:r w:rsidR="0093405B" w:rsidRPr="4728E702">
        <w:t xml:space="preserve">er, at </w:t>
      </w:r>
      <w:r w:rsidR="00A57D7A">
        <w:t>større</w:t>
      </w:r>
      <w:r w:rsidR="0093405B" w:rsidRPr="4728E702">
        <w:t xml:space="preserve"> strøm </w:t>
      </w:r>
      <w:r w:rsidR="00A57D7A">
        <w:t>kan justeres ned til den ønskede værdi ved hjælp af software.</w:t>
      </w:r>
      <w:r w:rsidR="009F7986">
        <w:t xml:space="preserve"> </w:t>
      </w:r>
      <w:r w:rsidR="00391318">
        <w:t>Kredsløbet kan nu opbygges på mult</w:t>
      </w:r>
      <w:r w:rsidR="00D00686">
        <w:t>isim</w:t>
      </w:r>
      <w:r w:rsidR="009F7986">
        <w:t xml:space="preserve">. </w:t>
      </w:r>
    </w:p>
    <w:p w14:paraId="52DE253E" w14:textId="210EAFCD" w:rsidR="008307FF" w:rsidRPr="008307FF" w:rsidRDefault="006B111F" w:rsidP="008307FF">
      <w:pPr>
        <w:pStyle w:val="Heading5"/>
      </w:pPr>
      <w:r>
        <w:t>Diagram for opstilling</w:t>
      </w:r>
    </w:p>
    <w:p w14:paraId="0111404E" w14:textId="2FBEC0BD" w:rsidR="00D95484" w:rsidRPr="00D95484" w:rsidRDefault="00E85D06" w:rsidP="00D95484">
      <w:r>
        <w:t>Idet at der skal sendes signaler til kredsløbet</w:t>
      </w:r>
      <w:r w:rsidR="006E6E9D">
        <w:t xml:space="preserve"> via </w:t>
      </w:r>
      <w:r w:rsidR="005E5E5F">
        <w:t>Arduinoen</w:t>
      </w:r>
      <w:r>
        <w:t xml:space="preserve">, anvendes </w:t>
      </w:r>
      <w:r w:rsidR="00CB696E">
        <w:t>transistoren MOSFET IRLZ44n</w:t>
      </w:r>
      <w:r w:rsidR="00D95BE8">
        <w:t>, som har tre ben: Gate, Drain og Source</w:t>
      </w:r>
      <w:r w:rsidR="00FD12AD">
        <w:t xml:space="preserve">. </w:t>
      </w:r>
      <w:r w:rsidR="005A2EBB">
        <w:t xml:space="preserve">Signalet </w:t>
      </w:r>
      <w:r w:rsidR="000403FD">
        <w:t>sendes ind via</w:t>
      </w:r>
      <w:r w:rsidR="00FE6955">
        <w:t xml:space="preserve"> Gate</w:t>
      </w:r>
      <w:r w:rsidR="00FC3FC9">
        <w:t>, Drain forbindes til LED´erne mens Source går ned til Ground.</w:t>
      </w:r>
      <w:r w:rsidR="00FE6955">
        <w:t xml:space="preserve"> </w:t>
      </w:r>
      <w:r w:rsidR="001D1E9D">
        <w:t>Kredsløbet for hele forlyset opbygges</w:t>
      </w:r>
      <w:r w:rsidR="006E6E9D">
        <w:t xml:space="preserve"> derfor</w:t>
      </w:r>
      <w:r w:rsidR="00871A7C">
        <w:t xml:space="preserve"> således</w:t>
      </w:r>
      <w:r w:rsidR="000C350B">
        <w:t xml:space="preserve">, at </w:t>
      </w:r>
      <w:r w:rsidR="00871A7C">
        <w:t xml:space="preserve">der </w:t>
      </w:r>
      <w:r w:rsidR="000C350B">
        <w:t>anvende</w:t>
      </w:r>
      <w:r w:rsidR="00871A7C">
        <w:t>s</w:t>
      </w:r>
      <w:r w:rsidR="000C350B">
        <w:t xml:space="preserve"> </w:t>
      </w:r>
      <w:r w:rsidR="00871A7C">
        <w:t>en</w:t>
      </w:r>
      <w:r w:rsidR="000C350B">
        <w:t xml:space="preserve"> transistor </w:t>
      </w:r>
      <w:r w:rsidR="00C64563">
        <w:t>der</w:t>
      </w:r>
      <w:r w:rsidR="000C350B">
        <w:t xml:space="preserve"> </w:t>
      </w:r>
      <w:r w:rsidR="00383774">
        <w:t>dele</w:t>
      </w:r>
      <w:r w:rsidR="00C64563">
        <w:t>r</w:t>
      </w:r>
      <w:r w:rsidR="00383774">
        <w:t xml:space="preserve"> begge LED-sæt med formodstande.</w:t>
      </w:r>
      <w:r w:rsidR="00601408">
        <w:t xml:space="preserve"> Opbygningen kan ses på </w:t>
      </w:r>
      <w:r w:rsidR="00601408">
        <w:fldChar w:fldCharType="begin"/>
      </w:r>
      <w:r w:rsidR="00601408">
        <w:instrText xml:space="preserve"> REF _Ref29989110 \h </w:instrText>
      </w:r>
      <w:r w:rsidR="00601408">
        <w:fldChar w:fldCharType="separate"/>
      </w:r>
      <w:r w:rsidR="00532564">
        <w:t xml:space="preserve">Figur </w:t>
      </w:r>
      <w:r w:rsidR="00532564">
        <w:rPr>
          <w:noProof/>
        </w:rPr>
        <w:t>23</w:t>
      </w:r>
      <w:r w:rsidR="00601408">
        <w:fldChar w:fldCharType="end"/>
      </w:r>
      <w:r w:rsidR="00601408">
        <w:t>.</w:t>
      </w:r>
    </w:p>
    <w:p w14:paraId="564534BD" w14:textId="77777777" w:rsidR="00D979FA" w:rsidRDefault="6E0E76FF" w:rsidP="00D979FA">
      <w:pPr>
        <w:keepNext/>
      </w:pPr>
      <w:r>
        <w:rPr>
          <w:noProof/>
        </w:rPr>
        <w:drawing>
          <wp:inline distT="0" distB="0" distL="0" distR="0" wp14:anchorId="5D27AFE0" wp14:editId="7A50D0D4">
            <wp:extent cx="5731510" cy="1879600"/>
            <wp:effectExtent l="0" t="0" r="2540" b="6350"/>
            <wp:docPr id="2066582427" name="Billede 24" descr="https://scontent-arn2-2.xx.fbcdn.net/v/t1.15752-9/82481981_483182782341481_8239049177099665408_n.png?_nc_cat=108&amp;_nc_ohc=XcsKZfQMF48AQmruQH9h1Q1rLrgMTypqdqnxL-BRNDWwuN0bGC7xwtgNQ&amp;_nc_ht=scontent-arn2-2.xx&amp;oh=5b7f7d70d01c65bf4c39ca6fd74f7b36&amp;oe=5EA3EB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inline>
        </w:drawing>
      </w:r>
    </w:p>
    <w:p w14:paraId="4AA74A06" w14:textId="5F067C85" w:rsidR="006B111F" w:rsidRDefault="00D979FA" w:rsidP="00D46985">
      <w:pPr>
        <w:pStyle w:val="Caption"/>
        <w:jc w:val="center"/>
      </w:pPr>
      <w:bookmarkStart w:id="124" w:name="_Ref29989110"/>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23</w:t>
      </w:r>
      <w:r w:rsidR="0025360C">
        <w:rPr>
          <w:noProof/>
        </w:rPr>
        <w:fldChar w:fldCharType="end"/>
      </w:r>
      <w:bookmarkEnd w:id="124"/>
      <w:r>
        <w:t xml:space="preserve"> Diagram for opstillingen af LED sæt</w:t>
      </w:r>
    </w:p>
    <w:p w14:paraId="2D0F293F" w14:textId="0ED8C7C7" w:rsidR="00004BA8" w:rsidRDefault="00004BA8" w:rsidP="00004BA8">
      <w:r>
        <w:t xml:space="preserve">Til opbygningen af kredsløbet på multisim for </w:t>
      </w:r>
      <w:r w:rsidR="00043952">
        <w:t>forly</w:t>
      </w:r>
      <w:r>
        <w:t xml:space="preserve">s benyttes 8 LED´er, 8 formodstande på </w:t>
      </w:r>
      <w:r w:rsidR="00510E01">
        <w:t>1</w:t>
      </w:r>
      <w:r>
        <w:t xml:space="preserve">30 </w:t>
      </w:r>
      <w:r w:rsidRPr="4728E702">
        <w:t>Ω</w:t>
      </w:r>
      <w:r>
        <w:t xml:space="preserve"> og </w:t>
      </w:r>
      <w:r w:rsidR="00B23AAE">
        <w:t>MOSFET</w:t>
      </w:r>
      <w:r>
        <w:t xml:space="preserve"> IRLZ44n.</w:t>
      </w:r>
      <w:r w:rsidR="00AB6328">
        <w:t xml:space="preserve"> </w:t>
      </w:r>
      <w:r w:rsidR="00FA1982">
        <w:t xml:space="preserve">Forsyningsspændingen på 5V kommer ned </w:t>
      </w:r>
      <w:r w:rsidR="00A82960">
        <w:t xml:space="preserve">igennem modstandene og hen til LED´erne. </w:t>
      </w:r>
      <w:r w:rsidR="00C55A2D">
        <w:t>LED’erne lyser først når transistoren f</w:t>
      </w:r>
      <w:r w:rsidR="00A417B8">
        <w:t>å</w:t>
      </w:r>
      <w:r w:rsidR="00C55A2D">
        <w:t>r</w:t>
      </w:r>
      <w:r w:rsidR="006C2F8F">
        <w:t xml:space="preserve"> nok spændingsforskel mellem</w:t>
      </w:r>
      <w:r w:rsidR="00AB3A98">
        <w:t xml:space="preserve"> gate og source.</w:t>
      </w:r>
      <w:r w:rsidR="00131367">
        <w:t xml:space="preserve"> For </w:t>
      </w:r>
      <w:r w:rsidR="00E95EC5">
        <w:t>MOSFET</w:t>
      </w:r>
      <w:r w:rsidR="00525A87">
        <w:t>’</w:t>
      </w:r>
      <w:r w:rsidR="00131367">
        <w:t>en har den en Gate Threshold voltage</w:t>
      </w:r>
      <w:r w:rsidR="00755FE2">
        <w:t xml:space="preserve"> på min 1 V, og </w:t>
      </w:r>
      <w:r w:rsidR="00E95EC5">
        <w:t>A</w:t>
      </w:r>
      <w:r w:rsidR="00755FE2">
        <w:t>rduino</w:t>
      </w:r>
      <w:r w:rsidR="00E95EC5">
        <w:t>’</w:t>
      </w:r>
      <w:r w:rsidR="00755FE2">
        <w:t>en giver e</w:t>
      </w:r>
      <w:r w:rsidR="00525A87">
        <w:t>t</w:t>
      </w:r>
      <w:r w:rsidR="00755FE2">
        <w:t xml:space="preserve"> </w:t>
      </w:r>
      <w:r w:rsidR="000B0699">
        <w:t>firkantsignal</w:t>
      </w:r>
      <w:r w:rsidR="00755FE2">
        <w:t xml:space="preserve"> mellem 0 og 5 V.</w:t>
      </w:r>
      <w:r w:rsidR="00C304A9">
        <w:t xml:space="preserve"> Når threshold voltage</w:t>
      </w:r>
      <w:r w:rsidR="00DE22A8">
        <w:t xml:space="preserve"> opnås er der forbindelse mellem LED</w:t>
      </w:r>
      <w:r w:rsidR="004605CE">
        <w:t xml:space="preserve"> og ground.</w:t>
      </w:r>
      <w:r w:rsidR="00A42A21">
        <w:t xml:space="preserve"> </w:t>
      </w:r>
      <w:r w:rsidR="005C5BB1">
        <w:t xml:space="preserve">Middelstrømmen ser fornuftig </w:t>
      </w:r>
      <w:r w:rsidR="005C5BB1">
        <w:rPr>
          <w:rFonts w:eastAsiaTheme="minorEastAsia"/>
        </w:rPr>
        <w:t>ud, og k</w:t>
      </w:r>
      <w:r w:rsidR="00DA1752">
        <w:rPr>
          <w:rFonts w:eastAsiaTheme="minorEastAsia"/>
        </w:rPr>
        <w:t>redsløbet kan nu testes på fumlebræ</w:t>
      </w:r>
      <w:r w:rsidR="00DA1752">
        <w:t>t.</w:t>
      </w:r>
    </w:p>
    <w:p w14:paraId="2C4C6D88" w14:textId="793EA132" w:rsidR="00004BA8" w:rsidRDefault="001F29B0" w:rsidP="001F29B0">
      <w:pPr>
        <w:pStyle w:val="Heading5"/>
      </w:pPr>
      <w:r>
        <w:t>Opstilling på fumlebræt</w:t>
      </w:r>
    </w:p>
    <w:p w14:paraId="5EB133A4" w14:textId="77777777" w:rsidR="00D979FA" w:rsidRDefault="00726CD2" w:rsidP="00D46985">
      <w:pPr>
        <w:keepNext/>
        <w:jc w:val="center"/>
      </w:pPr>
      <w:r>
        <w:rPr>
          <w:noProof/>
        </w:rPr>
        <w:drawing>
          <wp:inline distT="0" distB="0" distL="0" distR="0" wp14:anchorId="55D1A546" wp14:editId="09683E4B">
            <wp:extent cx="1615308" cy="4507235"/>
            <wp:effectExtent l="1588" t="0" r="6032" b="6033"/>
            <wp:docPr id="19" name="Billede 19" descr="https://scontent-arn2-2.xx.fbcdn.net/v/t1.15752-9/82646581_505481010098610_6072196545149665280_n.jpg?_nc_cat=108&amp;_nc_ohc=T_bzCjRCWu4AQkiOWPPFbJ_VNy8N5w8qUrATuTNO02E3kWE_nobk_FifA&amp;_nc_ht=scontent-arn2-2.xx&amp;oh=732f009af950392ef4a6c0c83520677d&amp;oe=5E96FD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arn2-2.xx.fbcdn.net/v/t1.15752-9/82646581_505481010098610_6072196545149665280_n.jpg?_nc_cat=108&amp;_nc_ohc=T_bzCjRCWu4AQkiOWPPFbJ_VNy8N5w8qUrATuTNO02E3kWE_nobk_FifA&amp;_nc_ht=scontent-arn2-2.xx&amp;oh=732f009af950392ef4a6c0c83520677d&amp;oe=5E96FD2A"/>
                    <pic:cNvPicPr>
                      <a:picLocks noChangeAspect="1" noChangeArrowheads="1"/>
                    </pic:cNvPicPr>
                  </pic:nvPicPr>
                  <pic:blipFill rotWithShape="1">
                    <a:blip r:embed="rId37">
                      <a:extLst>
                        <a:ext uri="{28A0092B-C50C-407E-A947-70E740481C1C}">
                          <a14:useLocalDpi xmlns:a14="http://schemas.microsoft.com/office/drawing/2010/main" val="0"/>
                        </a:ext>
                      </a:extLst>
                    </a:blip>
                    <a:srcRect l="19669" r="31976"/>
                    <a:stretch/>
                  </pic:blipFill>
                  <pic:spPr bwMode="auto">
                    <a:xfrm rot="16200000">
                      <a:off x="0" y="0"/>
                      <a:ext cx="1622071" cy="4526106"/>
                    </a:xfrm>
                    <a:prstGeom prst="rect">
                      <a:avLst/>
                    </a:prstGeom>
                    <a:noFill/>
                    <a:ln>
                      <a:noFill/>
                    </a:ln>
                    <a:extLst>
                      <a:ext uri="{53640926-AAD7-44D8-BBD7-CCE9431645EC}">
                        <a14:shadowObscured xmlns:a14="http://schemas.microsoft.com/office/drawing/2010/main"/>
                      </a:ext>
                    </a:extLst>
                  </pic:spPr>
                </pic:pic>
              </a:graphicData>
            </a:graphic>
          </wp:inline>
        </w:drawing>
      </w:r>
    </w:p>
    <w:p w14:paraId="5F84C9A9" w14:textId="490AB3A6" w:rsidR="00454AC8" w:rsidRPr="00454AC8" w:rsidRDefault="00D979FA" w:rsidP="00D46985">
      <w:pPr>
        <w:pStyle w:val="Caption"/>
        <w:jc w:val="center"/>
      </w:pPr>
      <w:bookmarkStart w:id="125" w:name="_Ref29807632"/>
      <w:bookmarkStart w:id="126" w:name="_Ref29807595"/>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24</w:t>
      </w:r>
      <w:r w:rsidR="0025360C">
        <w:rPr>
          <w:noProof/>
        </w:rPr>
        <w:fldChar w:fldCharType="end"/>
      </w:r>
      <w:bookmarkEnd w:id="125"/>
      <w:r>
        <w:t xml:space="preserve"> Opstilling af kredsløb på fumlebræt</w:t>
      </w:r>
      <w:bookmarkEnd w:id="126"/>
      <w:r w:rsidR="00D901AD">
        <w:t xml:space="preserve"> - Forlys</w:t>
      </w:r>
    </w:p>
    <w:p w14:paraId="6D58D7B3" w14:textId="79AE7DF6" w:rsidR="00E31F91" w:rsidRPr="00642911" w:rsidRDefault="00FC098C" w:rsidP="00642911">
      <w:pPr>
        <w:rPr>
          <w:noProof/>
        </w:rPr>
      </w:pPr>
      <w:r>
        <w:rPr>
          <w:noProof/>
        </w:rPr>
        <w:t>For at teste</w:t>
      </w:r>
      <w:r w:rsidR="00E31F91">
        <w:rPr>
          <w:noProof/>
        </w:rPr>
        <w:t xml:space="preserve"> </w:t>
      </w:r>
      <w:r w:rsidR="00CF74F1">
        <w:rPr>
          <w:noProof/>
        </w:rPr>
        <w:t>kredsløbet</w:t>
      </w:r>
      <w:r w:rsidR="00454752">
        <w:rPr>
          <w:noProof/>
        </w:rPr>
        <w:t xml:space="preserve"> </w:t>
      </w:r>
      <w:r w:rsidR="00BE4DAA">
        <w:rPr>
          <w:noProof/>
        </w:rPr>
        <w:t>blev opstillingen sat op på fumlebræt</w:t>
      </w:r>
      <w:r w:rsidR="000C7184">
        <w:rPr>
          <w:noProof/>
        </w:rPr>
        <w:t>tet</w:t>
      </w:r>
      <w:r w:rsidR="00BE4DAA">
        <w:rPr>
          <w:noProof/>
        </w:rPr>
        <w:t xml:space="preserve"> som kan ses på </w:t>
      </w:r>
      <w:r w:rsidR="007F703C">
        <w:rPr>
          <w:noProof/>
        </w:rPr>
        <w:fldChar w:fldCharType="begin"/>
      </w:r>
      <w:r w:rsidR="007F703C">
        <w:rPr>
          <w:noProof/>
        </w:rPr>
        <w:instrText xml:space="preserve"> REF _Ref29807632 \h </w:instrText>
      </w:r>
      <w:r w:rsidR="007F703C">
        <w:rPr>
          <w:noProof/>
        </w:rPr>
      </w:r>
      <w:r w:rsidR="007F703C">
        <w:rPr>
          <w:noProof/>
        </w:rPr>
        <w:fldChar w:fldCharType="separate"/>
      </w:r>
      <w:r w:rsidR="00532564">
        <w:t xml:space="preserve">Figur </w:t>
      </w:r>
      <w:r w:rsidR="00532564">
        <w:rPr>
          <w:noProof/>
        </w:rPr>
        <w:t>24</w:t>
      </w:r>
      <w:r w:rsidR="007F703C">
        <w:rPr>
          <w:noProof/>
        </w:rPr>
        <w:fldChar w:fldCharType="end"/>
      </w:r>
      <w:r w:rsidR="007F703C">
        <w:rPr>
          <w:noProof/>
        </w:rPr>
        <w:t>.</w:t>
      </w:r>
      <w:r w:rsidR="004744AB">
        <w:rPr>
          <w:noProof/>
        </w:rPr>
        <w:t xml:space="preserve"> </w:t>
      </w:r>
      <w:r w:rsidR="00481207">
        <w:rPr>
          <w:noProof/>
        </w:rPr>
        <w:t xml:space="preserve">Der fås en middelstrøm på </w:t>
      </w:r>
      <w:r w:rsidR="00BC642D">
        <w:rPr>
          <w:noProof/>
        </w:rPr>
        <w:t>105,4</w:t>
      </w:r>
      <w:r w:rsidR="00D01170">
        <w:rPr>
          <w:noProof/>
        </w:rPr>
        <w:t xml:space="preserve">mA. </w:t>
      </w:r>
      <w:r w:rsidR="00BC642D">
        <w:rPr>
          <w:noProof/>
        </w:rPr>
        <w:t>Idet vi har at gøre med to LED-sæt passer dette med</w:t>
      </w:r>
      <w:r w:rsidR="00D01170">
        <w:rPr>
          <w:noProof/>
        </w:rPr>
        <w:t xml:space="preserve"> </w:t>
      </w:r>
      <w:r w:rsidR="00060F5D">
        <w:rPr>
          <w:noProof/>
        </w:rPr>
        <w:t xml:space="preserve">at </w:t>
      </w:r>
      <w:r w:rsidR="00643A68">
        <w:rPr>
          <w:noProof/>
        </w:rPr>
        <w:t>é</w:t>
      </w:r>
      <w:r w:rsidR="00060F5D">
        <w:rPr>
          <w:noProof/>
        </w:rPr>
        <w:t xml:space="preserve">t sæt </w:t>
      </w:r>
      <w:r w:rsidR="009549EF">
        <w:rPr>
          <w:noProof/>
        </w:rPr>
        <w:t xml:space="preserve">får en middelstrøm på </w:t>
      </w:r>
      <w:r w:rsidR="00643A68">
        <w:rPr>
          <w:noProof/>
        </w:rPr>
        <w:t>105,4mA/2</w:t>
      </w:r>
      <w:r w:rsidR="00C66694">
        <w:rPr>
          <w:noProof/>
        </w:rPr>
        <w:t xml:space="preserve"> </w:t>
      </w:r>
      <w:r w:rsidR="00643A68">
        <w:rPr>
          <w:noProof/>
        </w:rPr>
        <w:t>=</w:t>
      </w:r>
      <w:r w:rsidR="00C66694">
        <w:rPr>
          <w:noProof/>
        </w:rPr>
        <w:t xml:space="preserve"> </w:t>
      </w:r>
      <w:r w:rsidR="00111250">
        <w:rPr>
          <w:noProof/>
        </w:rPr>
        <w:t xml:space="preserve">52,2mA. </w:t>
      </w:r>
      <w:r w:rsidR="00D01170">
        <w:rPr>
          <w:noProof/>
        </w:rPr>
        <w:t>Dette stemmer overens med kravet</w:t>
      </w:r>
      <w:r w:rsidR="006F51C6">
        <w:rPr>
          <w:noProof/>
        </w:rPr>
        <w:t xml:space="preserve"> for forlys</w:t>
      </w:r>
      <w:r w:rsidR="00D01170">
        <w:rPr>
          <w:noProof/>
        </w:rPr>
        <w:t>, og kredsløbet kan nu bygges på veroboard.</w:t>
      </w:r>
    </w:p>
    <w:p w14:paraId="4AE7FE7C" w14:textId="7009388B" w:rsidR="0078560D" w:rsidRDefault="7F6EA24F" w:rsidP="7F6EA24F">
      <w:pPr>
        <w:pStyle w:val="Heading5"/>
        <w:rPr>
          <w:noProof/>
        </w:rPr>
      </w:pPr>
      <w:r w:rsidRPr="7F6EA24F">
        <w:rPr>
          <w:noProof/>
        </w:rPr>
        <w:t>Opbygning på vero board</w:t>
      </w:r>
    </w:p>
    <w:p w14:paraId="0B3BA203" w14:textId="666AB0D4" w:rsidR="000D613A" w:rsidRDefault="7F6EA24F" w:rsidP="000D613A">
      <w:r>
        <w:t>Bilens forlys består af to LED-sæt</w:t>
      </w:r>
      <w:r w:rsidR="0068697F">
        <w:t xml:space="preserve">, </w:t>
      </w:r>
      <w:r w:rsidR="001F05CD">
        <w:t>et</w:t>
      </w:r>
      <w:r w:rsidR="0068697F">
        <w:t xml:space="preserve"> til højre og </w:t>
      </w:r>
      <w:r w:rsidR="004E6144">
        <w:t xml:space="preserve">et til </w:t>
      </w:r>
      <w:r w:rsidR="0068697F">
        <w:t>venstre side af bilen</w:t>
      </w:r>
      <w:r w:rsidR="00D24365">
        <w:t xml:space="preserve">, derfor opbygges to </w:t>
      </w:r>
      <w:r w:rsidR="007909C9">
        <w:t>vero boards</w:t>
      </w:r>
      <w:r w:rsidR="000D613A">
        <w:t>.</w:t>
      </w:r>
      <w:r w:rsidR="0068697F">
        <w:t xml:space="preserve"> </w:t>
      </w:r>
      <w:r w:rsidR="000D613A">
        <w:t>I</w:t>
      </w:r>
      <w:r>
        <w:t xml:space="preserve"> stedet for at benytte to transistorer</w:t>
      </w:r>
      <w:r w:rsidR="00CA389C">
        <w:t xml:space="preserve"> til forlys</w:t>
      </w:r>
      <w:r w:rsidR="00DC6C4C">
        <w:t xml:space="preserve"> anvendes som </w:t>
      </w:r>
      <w:r w:rsidR="00C66694">
        <w:t>nævnt</w:t>
      </w:r>
      <w:r>
        <w:t xml:space="preserve"> én transistor</w:t>
      </w:r>
      <w:r w:rsidR="00DC6C4C">
        <w:t>, som</w:t>
      </w:r>
      <w:r>
        <w:t xml:space="preserve"> deler signalet ud til begge </w:t>
      </w:r>
      <w:r w:rsidR="007909C9">
        <w:t>vero boards</w:t>
      </w:r>
      <w:r w:rsidR="000D613A">
        <w:t>.</w:t>
      </w:r>
      <w:r>
        <w:t xml:space="preserve"> Dette gøres ved at VCC og </w:t>
      </w:r>
      <w:r w:rsidR="000D613A">
        <w:t>signalledningen</w:t>
      </w:r>
      <w:r>
        <w:t xml:space="preserve"> forbindes fra </w:t>
      </w:r>
      <w:r w:rsidR="00B84B64">
        <w:t>vero boardet</w:t>
      </w:r>
      <w:r>
        <w:t xml:space="preserve">, hvor transistoren sidder på, til </w:t>
      </w:r>
      <w:r w:rsidR="00B84B64">
        <w:t>vero-boardet</w:t>
      </w:r>
      <w:r>
        <w:t xml:space="preserve"> uden transistor.  </w:t>
      </w:r>
    </w:p>
    <w:p w14:paraId="61E62BC3" w14:textId="7009388B" w:rsidR="0080624B" w:rsidRPr="004F0F17" w:rsidRDefault="7F6EA24F" w:rsidP="0080624B">
      <w:pPr>
        <w:rPr>
          <w:u w:val="single"/>
        </w:rPr>
      </w:pPr>
      <w:r w:rsidRPr="004F0F17">
        <w:rPr>
          <w:u w:val="single"/>
        </w:rPr>
        <w:t>Side med transistor:</w:t>
      </w:r>
    </w:p>
    <w:p w14:paraId="67F894A3" w14:textId="77777777" w:rsidR="00DE7168" w:rsidRDefault="00DE7168" w:rsidP="001B30E7">
      <w:pPr>
        <w:keepNext/>
        <w:jc w:val="center"/>
        <w:sectPr w:rsidR="00DE7168" w:rsidSect="00680CD1">
          <w:headerReference w:type="default" r:id="rId38"/>
          <w:footerReference w:type="default" r:id="rId39"/>
          <w:headerReference w:type="first" r:id="rId40"/>
          <w:pgSz w:w="11906" w:h="16838"/>
          <w:pgMar w:top="1440" w:right="1440" w:bottom="1440" w:left="1440" w:header="708" w:footer="708" w:gutter="0"/>
          <w:cols w:space="708"/>
          <w:titlePg/>
          <w:docGrid w:linePitch="360"/>
        </w:sectPr>
      </w:pPr>
    </w:p>
    <w:p w14:paraId="0778FE0C" w14:textId="4F269FD2" w:rsidR="00CC0A8C" w:rsidRDefault="0078560D" w:rsidP="001B30E7">
      <w:pPr>
        <w:keepNext/>
        <w:jc w:val="center"/>
      </w:pPr>
      <w:r>
        <w:rPr>
          <w:noProof/>
        </w:rPr>
        <w:drawing>
          <wp:inline distT="0" distB="0" distL="0" distR="0" wp14:anchorId="385AFCFC" wp14:editId="7F2A7EA9">
            <wp:extent cx="1989590" cy="2106386"/>
            <wp:effectExtent l="0" t="0" r="0" b="8255"/>
            <wp:docPr id="2" name="Billede 2" descr="https://scontent-arn2-1.xx.fbcdn.net/v/t1.15752-9/82231259_647686136038823_238711018136535040_n.jpg?_nc_cat=111&amp;_nc_ohc=5SeqsswQcAsAQkxyVkbyz5E-vk-t6hDwz2-OvBoVY09CYjmelB6XYch0A&amp;_nc_ht=scontent-arn2-1.xx&amp;oh=97b06464101efdda32e61e2712f2bf03&amp;oe=5EA0C0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arn2-1.xx.fbcdn.net/v/t1.15752-9/82231259_647686136038823_238711018136535040_n.jpg?_nc_cat=111&amp;_nc_ohc=5SeqsswQcAsAQkxyVkbyz5E-vk-t6hDwz2-OvBoVY09CYjmelB6XYch0A&amp;_nc_ht=scontent-arn2-1.xx&amp;oh=97b06464101efdda32e61e2712f2bf03&amp;oe=5EA0C0B6"/>
                    <pic:cNvPicPr>
                      <a:picLocks noChangeAspect="1" noChangeArrowheads="1"/>
                    </pic:cNvPicPr>
                  </pic:nvPicPr>
                  <pic:blipFill rotWithShape="1">
                    <a:blip r:embed="rId41">
                      <a:extLst>
                        <a:ext uri="{28A0092B-C50C-407E-A947-70E740481C1C}">
                          <a14:useLocalDpi xmlns:a14="http://schemas.microsoft.com/office/drawing/2010/main" val="0"/>
                        </a:ext>
                      </a:extLst>
                    </a:blip>
                    <a:srcRect l="23430" t="12437" r="22026" b="44218"/>
                    <a:stretch/>
                  </pic:blipFill>
                  <pic:spPr bwMode="auto">
                    <a:xfrm rot="10800000">
                      <a:off x="0" y="0"/>
                      <a:ext cx="2003603" cy="2121222"/>
                    </a:xfrm>
                    <a:prstGeom prst="rect">
                      <a:avLst/>
                    </a:prstGeom>
                    <a:noFill/>
                    <a:ln>
                      <a:noFill/>
                    </a:ln>
                    <a:extLst>
                      <a:ext uri="{53640926-AAD7-44D8-BBD7-CCE9431645EC}">
                        <a14:shadowObscured xmlns:a14="http://schemas.microsoft.com/office/drawing/2010/main"/>
                      </a:ext>
                    </a:extLst>
                  </pic:spPr>
                </pic:pic>
              </a:graphicData>
            </a:graphic>
          </wp:inline>
        </w:drawing>
      </w:r>
    </w:p>
    <w:p w14:paraId="082F4C51" w14:textId="504FCC6C" w:rsidR="00B73DFE" w:rsidRDefault="00142084" w:rsidP="001B30E7">
      <w:pPr>
        <w:pStyle w:val="Caption"/>
        <w:jc w:val="center"/>
      </w:pPr>
      <w:bookmarkStart w:id="127" w:name="_Ref29904594"/>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25</w:t>
      </w:r>
      <w:r w:rsidR="0025360C">
        <w:rPr>
          <w:noProof/>
        </w:rPr>
        <w:fldChar w:fldCharType="end"/>
      </w:r>
      <w:bookmarkEnd w:id="127"/>
      <w:r w:rsidR="00916E60">
        <w:t xml:space="preserve"> </w:t>
      </w:r>
      <w:r w:rsidR="008053A2">
        <w:t>Forside af vero</w:t>
      </w:r>
      <w:r w:rsidR="00592A3D">
        <w:t xml:space="preserve"> </w:t>
      </w:r>
      <w:r w:rsidR="008053A2">
        <w:t xml:space="preserve">board </w:t>
      </w:r>
      <w:r w:rsidR="000B59D0">
        <w:t>forlys</w:t>
      </w:r>
      <w:r w:rsidR="00916E60">
        <w:t xml:space="preserve"> </w:t>
      </w:r>
      <w:r w:rsidR="00584247">
        <w:t>m. transistor</w:t>
      </w:r>
    </w:p>
    <w:p w14:paraId="705BCDAF" w14:textId="77777777" w:rsidR="00584247" w:rsidRDefault="00584247" w:rsidP="001B30E7">
      <w:pPr>
        <w:keepNext/>
        <w:jc w:val="center"/>
      </w:pPr>
      <w:r>
        <w:rPr>
          <w:noProof/>
        </w:rPr>
        <w:drawing>
          <wp:inline distT="0" distB="0" distL="0" distR="0" wp14:anchorId="323DD23A" wp14:editId="1C4A1B2C">
            <wp:extent cx="1926771" cy="2111989"/>
            <wp:effectExtent l="0" t="0" r="0" b="3175"/>
            <wp:docPr id="17" name="Billede 17" descr="https://scontent-arn2-1.xx.fbcdn.net/v/t1.15752-9/81728752_3482367905167700_1743173431257464832_n.jpg?_nc_cat=109&amp;_nc_ohc=P73gEmwMlCwAQm94qy6S3Ze9SV5yQpucvwfMgzLukliHHxsVhdwFjCGiw&amp;_nc_ht=scontent-arn2-1.xx&amp;oh=834f5c0e0b6d7bebb4175dc62d7daa73&amp;oe=5EAF2C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arn2-1.xx.fbcdn.net/v/t1.15752-9/81728752_3482367905167700_1743173431257464832_n.jpg?_nc_cat=109&amp;_nc_ohc=P73gEmwMlCwAQm94qy6S3Ze9SV5yQpucvwfMgzLukliHHxsVhdwFjCGiw&amp;_nc_ht=scontent-arn2-1.xx&amp;oh=834f5c0e0b6d7bebb4175dc62d7daa73&amp;oe=5EAF2C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8097" t="23012" r="16481" b="22011"/>
                    <a:stretch/>
                  </pic:blipFill>
                  <pic:spPr bwMode="auto">
                    <a:xfrm>
                      <a:off x="0" y="0"/>
                      <a:ext cx="1947640" cy="2134865"/>
                    </a:xfrm>
                    <a:prstGeom prst="rect">
                      <a:avLst/>
                    </a:prstGeom>
                    <a:noFill/>
                    <a:ln>
                      <a:noFill/>
                    </a:ln>
                    <a:extLst>
                      <a:ext uri="{53640926-AAD7-44D8-BBD7-CCE9431645EC}">
                        <a14:shadowObscured xmlns:a14="http://schemas.microsoft.com/office/drawing/2010/main"/>
                      </a:ext>
                    </a:extLst>
                  </pic:spPr>
                </pic:pic>
              </a:graphicData>
            </a:graphic>
          </wp:inline>
        </w:drawing>
      </w:r>
    </w:p>
    <w:p w14:paraId="0B38FD05" w14:textId="0691B513" w:rsidR="00584247" w:rsidRDefault="00584247" w:rsidP="001B30E7">
      <w:pPr>
        <w:pStyle w:val="Caption"/>
        <w:jc w:val="center"/>
      </w:pPr>
      <w:r>
        <w:t xml:space="preserve">Figur </w:t>
      </w:r>
      <w:fldSimple w:instr=" SEQ Figur \* ARABIC ">
        <w:r w:rsidR="00532564">
          <w:rPr>
            <w:noProof/>
          </w:rPr>
          <w:t>26</w:t>
        </w:r>
      </w:fldSimple>
      <w:r>
        <w:t xml:space="preserve"> Bagside af vero board forlys m. transistor</w:t>
      </w:r>
    </w:p>
    <w:p w14:paraId="1696471A" w14:textId="77777777" w:rsidR="00DE7168" w:rsidRPr="009D6CA9" w:rsidRDefault="00DE7168" w:rsidP="001B30E7">
      <w:pPr>
        <w:sectPr w:rsidR="00DE7168" w:rsidRPr="009D6CA9" w:rsidSect="00DE7168">
          <w:type w:val="continuous"/>
          <w:pgSz w:w="11906" w:h="16838"/>
          <w:pgMar w:top="1440" w:right="1440" w:bottom="1440" w:left="1440" w:header="708" w:footer="708" w:gutter="0"/>
          <w:pgNumType w:start="0"/>
          <w:cols w:num="2" w:space="708"/>
          <w:titlePg/>
          <w:docGrid w:linePitch="360"/>
        </w:sectPr>
      </w:pPr>
    </w:p>
    <w:p w14:paraId="2B1686A4" w14:textId="799AEAC6" w:rsidR="00EB65BF" w:rsidRPr="00A00166" w:rsidRDefault="0011420F" w:rsidP="00A00166">
      <w:r w:rsidRPr="009D6CA9">
        <w:t>På</w:t>
      </w:r>
      <w:r w:rsidRPr="009D6CA9">
        <w:rPr>
          <w:color w:val="FF0000"/>
        </w:rPr>
        <w:t xml:space="preserve"> </w:t>
      </w:r>
      <w:r w:rsidR="00A7470E">
        <w:rPr>
          <w:noProof/>
          <w:color w:val="FF0000"/>
        </w:rPr>
        <w:fldChar w:fldCharType="begin"/>
      </w:r>
      <w:r w:rsidR="00A7470E" w:rsidRPr="009D6CA9">
        <w:rPr>
          <w:color w:val="FF0000"/>
        </w:rPr>
        <w:instrText xml:space="preserve"> REF _Ref29904594 \h </w:instrText>
      </w:r>
      <w:r w:rsidR="001B30E7" w:rsidRPr="009D6CA9">
        <w:rPr>
          <w:color w:val="FF0000"/>
        </w:rPr>
        <w:instrText xml:space="preserve"> \* MERGEFORMAT </w:instrText>
      </w:r>
      <w:r w:rsidR="00A7470E">
        <w:rPr>
          <w:noProof/>
          <w:color w:val="FF0000"/>
        </w:rPr>
      </w:r>
      <w:r w:rsidR="00A7470E">
        <w:rPr>
          <w:noProof/>
          <w:color w:val="FF0000"/>
        </w:rPr>
        <w:fldChar w:fldCharType="separate"/>
      </w:r>
      <w:r w:rsidR="00532564">
        <w:t>Figur 25</w:t>
      </w:r>
      <w:r w:rsidR="00A7470E">
        <w:rPr>
          <w:noProof/>
          <w:color w:val="FF0000"/>
        </w:rPr>
        <w:fldChar w:fldCharType="end"/>
      </w:r>
      <w:r w:rsidR="009A24B3" w:rsidRPr="009D6CA9">
        <w:rPr>
          <w:color w:val="FF0000"/>
        </w:rPr>
        <w:t xml:space="preserve"> </w:t>
      </w:r>
      <w:r w:rsidR="009A24B3" w:rsidRPr="009D6CA9">
        <w:t xml:space="preserve">ses </w:t>
      </w:r>
      <w:r w:rsidR="00846E43" w:rsidRPr="009D6CA9">
        <w:t xml:space="preserve">vero boardet med transistoren. </w:t>
      </w:r>
      <w:r w:rsidR="00D11F46">
        <w:rPr>
          <w:noProof/>
        </w:rPr>
        <w:t xml:space="preserve">Dette vil </w:t>
      </w:r>
      <w:r>
        <w:rPr>
          <w:noProof/>
        </w:rPr>
        <w:t>forbindes</w:t>
      </w:r>
      <w:r w:rsidR="00D11F46">
        <w:rPr>
          <w:noProof/>
        </w:rPr>
        <w:t xml:space="preserve"> til vero boardet </w:t>
      </w:r>
      <w:r w:rsidR="001B3DD0">
        <w:rPr>
          <w:noProof/>
        </w:rPr>
        <w:t>uden transistor</w:t>
      </w:r>
      <w:r w:rsidR="00584247">
        <w:rPr>
          <w:noProof/>
        </w:rPr>
        <w:t>, som ses nedenstående</w:t>
      </w:r>
      <w:r w:rsidR="001B3DD0">
        <w:rPr>
          <w:noProof/>
        </w:rPr>
        <w:t xml:space="preserve">. </w:t>
      </w:r>
      <w:r w:rsidR="00F130EB">
        <w:rPr>
          <w:noProof/>
        </w:rPr>
        <w:t>Harwin</w:t>
      </w:r>
      <w:r w:rsidR="00DB2222">
        <w:rPr>
          <w:noProof/>
        </w:rPr>
        <w:t>-</w:t>
      </w:r>
      <w:r w:rsidR="00F130EB">
        <w:rPr>
          <w:noProof/>
        </w:rPr>
        <w:t xml:space="preserve">stikket </w:t>
      </w:r>
      <w:r w:rsidR="006A0392">
        <w:rPr>
          <w:noProof/>
        </w:rPr>
        <w:t xml:space="preserve">i venstre side på </w:t>
      </w:r>
      <w:r w:rsidR="009F2EDE">
        <w:rPr>
          <w:noProof/>
        </w:rPr>
        <w:fldChar w:fldCharType="begin"/>
      </w:r>
      <w:r w:rsidR="009F2EDE">
        <w:rPr>
          <w:noProof/>
        </w:rPr>
        <w:instrText xml:space="preserve"> REF _Ref29904594 \h </w:instrText>
      </w:r>
      <w:r w:rsidR="001B30E7">
        <w:rPr>
          <w:noProof/>
        </w:rPr>
        <w:instrText xml:space="preserve"> \* MERGEFORMAT </w:instrText>
      </w:r>
      <w:r w:rsidR="009F2EDE">
        <w:rPr>
          <w:noProof/>
        </w:rPr>
      </w:r>
      <w:r w:rsidR="009F2EDE">
        <w:rPr>
          <w:noProof/>
        </w:rPr>
        <w:fldChar w:fldCharType="separate"/>
      </w:r>
      <w:r w:rsidR="00532564">
        <w:t xml:space="preserve">Figur </w:t>
      </w:r>
      <w:r w:rsidR="00532564">
        <w:rPr>
          <w:noProof/>
        </w:rPr>
        <w:t>25</w:t>
      </w:r>
      <w:r w:rsidR="009F2EDE">
        <w:rPr>
          <w:noProof/>
        </w:rPr>
        <w:fldChar w:fldCharType="end"/>
      </w:r>
      <w:r w:rsidR="006A0392">
        <w:t xml:space="preserve"> </w:t>
      </w:r>
      <w:r w:rsidR="00F130EB">
        <w:rPr>
          <w:noProof/>
        </w:rPr>
        <w:t>er til signalet</w:t>
      </w:r>
      <w:r w:rsidR="00A2255E">
        <w:rPr>
          <w:noProof/>
        </w:rPr>
        <w:t xml:space="preserve">. De to </w:t>
      </w:r>
      <w:r w:rsidR="00FA075B">
        <w:rPr>
          <w:noProof/>
        </w:rPr>
        <w:t xml:space="preserve">ude </w:t>
      </w:r>
      <w:r w:rsidR="005B1040">
        <w:rPr>
          <w:noProof/>
        </w:rPr>
        <w:t>til højere er til VCC</w:t>
      </w:r>
      <w:r w:rsidR="00E1740F">
        <w:rPr>
          <w:noProof/>
        </w:rPr>
        <w:t xml:space="preserve"> (for oven) og ground (for neden).</w:t>
      </w:r>
    </w:p>
    <w:p w14:paraId="5A3EE5A7" w14:textId="6BF82E56" w:rsidR="00757558" w:rsidRPr="004F0F17" w:rsidRDefault="0080624B" w:rsidP="001B30E7">
      <w:pPr>
        <w:jc w:val="center"/>
        <w:rPr>
          <w:u w:val="single"/>
        </w:rPr>
      </w:pPr>
      <w:r w:rsidRPr="004F0F17">
        <w:rPr>
          <w:u w:val="single"/>
        </w:rPr>
        <w:t>Side uden transistor:</w:t>
      </w:r>
    </w:p>
    <w:p w14:paraId="0F555938" w14:textId="7011A8F5" w:rsidR="00DE7168" w:rsidRDefault="00DE7168" w:rsidP="001B30E7">
      <w:pPr>
        <w:keepNext/>
        <w:jc w:val="center"/>
        <w:sectPr w:rsidR="00DE7168" w:rsidSect="00DE7168">
          <w:type w:val="continuous"/>
          <w:pgSz w:w="11906" w:h="16838"/>
          <w:pgMar w:top="1440" w:right="1440" w:bottom="1440" w:left="1440" w:header="708" w:footer="708" w:gutter="0"/>
          <w:pgNumType w:start="0"/>
          <w:cols w:space="708"/>
          <w:titlePg/>
          <w:docGrid w:linePitch="360"/>
        </w:sectPr>
      </w:pPr>
    </w:p>
    <w:p w14:paraId="589DFF32" w14:textId="1B45702D" w:rsidR="00BA4696" w:rsidRDefault="00757558" w:rsidP="001B30E7">
      <w:pPr>
        <w:keepNext/>
        <w:jc w:val="center"/>
      </w:pPr>
      <w:r>
        <w:rPr>
          <w:noProof/>
        </w:rPr>
        <w:drawing>
          <wp:inline distT="0" distB="0" distL="0" distR="0" wp14:anchorId="6B8B6863" wp14:editId="62013189">
            <wp:extent cx="2024691" cy="2081359"/>
            <wp:effectExtent l="0" t="0" r="0" b="0"/>
            <wp:docPr id="22" name="Billede 22" descr="https://scontent-arn2-2.xx.fbcdn.net/v/t1.15752-9/82018853_2201716173469867_4045128923837628416_n.jpg?_nc_cat=100&amp;_nc_ohc=Cw_XDx_VA8MAQk8sZ7l4FGSkuIaZkk5g9u4koT_RQ0mVRX8cW89k03RZw&amp;_nc_ht=scontent-arn2-2.xx&amp;oh=7f15d87e53f230774d65f57bb1d7b724&amp;oe=5ED817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arn2-2.xx.fbcdn.net/v/t1.15752-9/82018853_2201716173469867_4045128923837628416_n.jpg?_nc_cat=100&amp;_nc_ohc=Cw_XDx_VA8MAQk8sZ7l4FGSkuIaZkk5g9u4koT_RQ0mVRX8cW89k03RZw&amp;_nc_ht=scontent-arn2-2.xx&amp;oh=7f15d87e53f230774d65f57bb1d7b724&amp;oe=5ED8171F"/>
                    <pic:cNvPicPr>
                      <a:picLocks noChangeAspect="1" noChangeArrowheads="1"/>
                    </pic:cNvPicPr>
                  </pic:nvPicPr>
                  <pic:blipFill rotWithShape="1">
                    <a:blip r:embed="rId43">
                      <a:extLst>
                        <a:ext uri="{28A0092B-C50C-407E-A947-70E740481C1C}">
                          <a14:useLocalDpi xmlns:a14="http://schemas.microsoft.com/office/drawing/2010/main" val="0"/>
                        </a:ext>
                      </a:extLst>
                    </a:blip>
                    <a:srcRect l="22370" t="26136" r="17880" b="27760"/>
                    <a:stretch/>
                  </pic:blipFill>
                  <pic:spPr bwMode="auto">
                    <a:xfrm>
                      <a:off x="0" y="0"/>
                      <a:ext cx="2036588" cy="2093589"/>
                    </a:xfrm>
                    <a:prstGeom prst="rect">
                      <a:avLst/>
                    </a:prstGeom>
                    <a:noFill/>
                    <a:ln>
                      <a:noFill/>
                    </a:ln>
                    <a:extLst>
                      <a:ext uri="{53640926-AAD7-44D8-BBD7-CCE9431645EC}">
                        <a14:shadowObscured xmlns:a14="http://schemas.microsoft.com/office/drawing/2010/main"/>
                      </a:ext>
                    </a:extLst>
                  </pic:spPr>
                </pic:pic>
              </a:graphicData>
            </a:graphic>
          </wp:inline>
        </w:drawing>
      </w:r>
    </w:p>
    <w:p w14:paraId="4B1F4733" w14:textId="3CA1D9A6" w:rsidR="00757558" w:rsidRDefault="00BA4696" w:rsidP="001B30E7">
      <w:pPr>
        <w:pStyle w:val="Caption"/>
        <w:jc w:val="center"/>
        <w:rPr>
          <w:noProof/>
        </w:rPr>
      </w:pPr>
      <w:bookmarkStart w:id="128" w:name="_Ref29904512"/>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27</w:t>
      </w:r>
      <w:r w:rsidR="0025360C">
        <w:rPr>
          <w:noProof/>
        </w:rPr>
        <w:fldChar w:fldCharType="end"/>
      </w:r>
      <w:r w:rsidR="000F48B5">
        <w:t xml:space="preserve"> </w:t>
      </w:r>
      <w:r w:rsidR="007C5DD8">
        <w:t>Forside af vero</w:t>
      </w:r>
      <w:r w:rsidR="00592A3D">
        <w:t xml:space="preserve"> </w:t>
      </w:r>
      <w:r w:rsidR="007C5DD8">
        <w:t xml:space="preserve">board </w:t>
      </w:r>
      <w:r w:rsidR="0074443B">
        <w:t>forlys</w:t>
      </w:r>
      <w:bookmarkEnd w:id="128"/>
      <w:r w:rsidR="00A344F0">
        <w:t xml:space="preserve"> uden transistor</w:t>
      </w:r>
    </w:p>
    <w:p w14:paraId="4ED5F86C" w14:textId="77777777" w:rsidR="00DC4593" w:rsidRDefault="003C625B" w:rsidP="001B30E7">
      <w:pPr>
        <w:keepNext/>
        <w:jc w:val="center"/>
      </w:pPr>
      <w:r>
        <w:rPr>
          <w:noProof/>
        </w:rPr>
        <w:drawing>
          <wp:inline distT="0" distB="0" distL="0" distR="0" wp14:anchorId="2761C5FB" wp14:editId="62D64AB4">
            <wp:extent cx="1976885" cy="2075839"/>
            <wp:effectExtent l="0" t="0" r="4445" b="635"/>
            <wp:docPr id="3" name="Billede 3" descr="https://scontent-arn2-1.xx.fbcdn.net/v/t1.15752-9/81973467_1279802988883992_4627083918565179392_n.jpg?_nc_cat=104&amp;_nc_ohc=E5Ao6ZXc13YAQl-twwHm2urhTRI0igJDslokeOZbpZY5Isr6J80kN8dxQ&amp;_nc_ht=scontent-arn2-1.xx&amp;oh=02b46e543b99d050e5ff459caf101cdd&amp;oe=5E8FD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arn2-1.xx.fbcdn.net/v/t1.15752-9/81973467_1279802988883992_4627083918565179392_n.jpg?_nc_cat=104&amp;_nc_ohc=E5Ao6ZXc13YAQl-twwHm2urhTRI0igJDslokeOZbpZY5Isr6J80kN8dxQ&amp;_nc_ht=scontent-arn2-1.xx&amp;oh=02b46e543b99d050e5ff459caf101cdd&amp;oe=5E8FD493"/>
                    <pic:cNvPicPr>
                      <a:picLocks noChangeAspect="1" noChangeArrowheads="1"/>
                    </pic:cNvPicPr>
                  </pic:nvPicPr>
                  <pic:blipFill rotWithShape="1">
                    <a:blip r:embed="rId44">
                      <a:extLst>
                        <a:ext uri="{28A0092B-C50C-407E-A947-70E740481C1C}">
                          <a14:useLocalDpi xmlns:a14="http://schemas.microsoft.com/office/drawing/2010/main" val="0"/>
                        </a:ext>
                      </a:extLst>
                    </a:blip>
                    <a:srcRect l="23832" t="28330" r="20771" b="28008"/>
                    <a:stretch/>
                  </pic:blipFill>
                  <pic:spPr bwMode="auto">
                    <a:xfrm>
                      <a:off x="0" y="0"/>
                      <a:ext cx="1988054" cy="2087567"/>
                    </a:xfrm>
                    <a:prstGeom prst="rect">
                      <a:avLst/>
                    </a:prstGeom>
                    <a:noFill/>
                    <a:ln>
                      <a:noFill/>
                    </a:ln>
                    <a:extLst>
                      <a:ext uri="{53640926-AAD7-44D8-BBD7-CCE9431645EC}">
                        <a14:shadowObscured xmlns:a14="http://schemas.microsoft.com/office/drawing/2010/main"/>
                      </a:ext>
                    </a:extLst>
                  </pic:spPr>
                </pic:pic>
              </a:graphicData>
            </a:graphic>
          </wp:inline>
        </w:drawing>
      </w:r>
    </w:p>
    <w:p w14:paraId="072583E5" w14:textId="0538B4F7" w:rsidR="00DE7168" w:rsidRDefault="002F4ACA" w:rsidP="00216084">
      <w:pPr>
        <w:pStyle w:val="Caption"/>
        <w:jc w:val="center"/>
        <w:sectPr w:rsidR="00DE7168" w:rsidSect="00DE7168">
          <w:type w:val="continuous"/>
          <w:pgSz w:w="11906" w:h="16838"/>
          <w:pgMar w:top="1440" w:right="1440" w:bottom="1440" w:left="1440" w:header="708" w:footer="708" w:gutter="0"/>
          <w:pgNumType w:start="0"/>
          <w:cols w:num="2" w:space="708"/>
          <w:titlePg/>
          <w:docGrid w:linePitch="360"/>
        </w:sectPr>
      </w:pPr>
      <w:bookmarkStart w:id="129" w:name="_Ref29905257"/>
      <w:r>
        <w:t xml:space="preserve">Figur </w:t>
      </w:r>
      <w:fldSimple w:instr=" SEQ Figur \* ARABIC ">
        <w:r w:rsidR="00532564">
          <w:rPr>
            <w:noProof/>
          </w:rPr>
          <w:t>28</w:t>
        </w:r>
      </w:fldSimple>
      <w:bookmarkEnd w:id="129"/>
      <w:r w:rsidR="003C625B">
        <w:t xml:space="preserve"> Bagside af vero bo</w:t>
      </w:r>
      <w:r w:rsidR="00F045C8">
        <w:t>ard</w:t>
      </w:r>
      <w:r w:rsidR="00A344F0">
        <w:t xml:space="preserve"> forlys uden transistor</w:t>
      </w:r>
    </w:p>
    <w:p w14:paraId="7FD05111" w14:textId="529978B1" w:rsidR="007410FF" w:rsidRDefault="0E6C2501" w:rsidP="0E6C2501">
      <w:pPr>
        <w:rPr>
          <w:noProof/>
        </w:rPr>
      </w:pPr>
      <w:r w:rsidRPr="0E6C2501">
        <w:rPr>
          <w:noProof/>
        </w:rPr>
        <w:t xml:space="preserve">På </w:t>
      </w:r>
      <w:r w:rsidR="00DB407A">
        <w:rPr>
          <w:noProof/>
        </w:rPr>
        <w:t>bagsiden af veroboardet</w:t>
      </w:r>
      <w:r w:rsidRPr="0E6C2501">
        <w:rPr>
          <w:noProof/>
        </w:rPr>
        <w:t xml:space="preserve"> </w:t>
      </w:r>
      <w:r w:rsidR="00FD20B4">
        <w:rPr>
          <w:noProof/>
        </w:rPr>
        <w:fldChar w:fldCharType="begin"/>
      </w:r>
      <w:r w:rsidR="00FD20B4">
        <w:rPr>
          <w:noProof/>
        </w:rPr>
        <w:instrText xml:space="preserve"> REF _Ref29905257 \h </w:instrText>
      </w:r>
      <w:r w:rsidR="00FD20B4">
        <w:rPr>
          <w:noProof/>
        </w:rPr>
      </w:r>
      <w:r w:rsidR="00FD20B4">
        <w:rPr>
          <w:noProof/>
        </w:rPr>
        <w:fldChar w:fldCharType="separate"/>
      </w:r>
      <w:r w:rsidR="00532564">
        <w:t xml:space="preserve">Figur </w:t>
      </w:r>
      <w:r w:rsidR="00532564">
        <w:rPr>
          <w:noProof/>
        </w:rPr>
        <w:t>28</w:t>
      </w:r>
      <w:r w:rsidR="00FD20B4">
        <w:rPr>
          <w:noProof/>
        </w:rPr>
        <w:fldChar w:fldCharType="end"/>
      </w:r>
      <w:r w:rsidR="00A66CF2">
        <w:rPr>
          <w:noProof/>
        </w:rPr>
        <w:t xml:space="preserve"> </w:t>
      </w:r>
      <w:r w:rsidRPr="0E6C2501">
        <w:rPr>
          <w:noProof/>
        </w:rPr>
        <w:t xml:space="preserve">ses de </w:t>
      </w:r>
      <w:r w:rsidR="00C13432">
        <w:rPr>
          <w:noProof/>
        </w:rPr>
        <w:t>løse</w:t>
      </w:r>
      <w:r w:rsidRPr="0E6C2501">
        <w:rPr>
          <w:noProof/>
        </w:rPr>
        <w:t xml:space="preserve"> ender, som senere vil blive forbundet til vero</w:t>
      </w:r>
      <w:r w:rsidR="00592A3D">
        <w:rPr>
          <w:noProof/>
        </w:rPr>
        <w:t xml:space="preserve"> </w:t>
      </w:r>
      <w:r w:rsidRPr="0E6C2501">
        <w:rPr>
          <w:noProof/>
        </w:rPr>
        <w:t>boardet med transistoren. Den øverste løse ende forbindes til signalledningen, mens den nedersteløse ende forbindes til VCC.</w:t>
      </w:r>
      <w:r w:rsidR="00C9061A">
        <w:rPr>
          <w:noProof/>
        </w:rPr>
        <w:t xml:space="preserve"> </w:t>
      </w:r>
      <w:r w:rsidR="00C9061A" w:rsidRPr="009D6CA9">
        <w:rPr>
          <w:noProof/>
          <w:lang w:val="nb-NO"/>
        </w:rPr>
        <w:t>De</w:t>
      </w:r>
      <w:r w:rsidR="00684C2B" w:rsidRPr="009D6CA9">
        <w:rPr>
          <w:noProof/>
          <w:lang w:val="nb-NO"/>
        </w:rPr>
        <w:t xml:space="preserve">t </w:t>
      </w:r>
      <w:r w:rsidR="00C9061A" w:rsidRPr="009D6CA9">
        <w:rPr>
          <w:noProof/>
          <w:lang w:val="nb-NO"/>
        </w:rPr>
        <w:t>konkluderes</w:t>
      </w:r>
      <w:r w:rsidR="00F80A8F" w:rsidRPr="009D6CA9">
        <w:rPr>
          <w:noProof/>
          <w:lang w:val="nb-NO"/>
        </w:rPr>
        <w:t xml:space="preserve"> </w:t>
      </w:r>
      <w:r w:rsidR="00684C2B" w:rsidRPr="009D6CA9">
        <w:rPr>
          <w:noProof/>
          <w:lang w:val="nb-NO"/>
        </w:rPr>
        <w:t>vha.</w:t>
      </w:r>
      <w:r w:rsidR="00F80A8F" w:rsidRPr="009D6CA9">
        <w:rPr>
          <w:noProof/>
          <w:lang w:val="nb-NO"/>
        </w:rPr>
        <w:t xml:space="preserve"> test med testprogram</w:t>
      </w:r>
      <w:r w:rsidR="00C9061A" w:rsidRPr="009D6CA9">
        <w:rPr>
          <w:noProof/>
          <w:lang w:val="nb-NO"/>
        </w:rPr>
        <w:t>, at forlyset fungerer som ønsket.</w:t>
      </w:r>
      <w:r w:rsidR="00FE099B" w:rsidRPr="009D6CA9">
        <w:rPr>
          <w:noProof/>
          <w:lang w:val="nb-NO"/>
        </w:rPr>
        <w:t xml:space="preserve"> </w:t>
      </w:r>
      <w:r w:rsidR="00FE099B">
        <w:rPr>
          <w:noProof/>
        </w:rPr>
        <w:t>Testprogrammet ses senere i softwaredelen under kapitlen ”Lyssoftware”</w:t>
      </w:r>
      <w:r w:rsidR="00C9061A">
        <w:rPr>
          <w:noProof/>
        </w:rPr>
        <w:t>.</w:t>
      </w:r>
    </w:p>
    <w:p w14:paraId="7E892B61" w14:textId="2B8FA549" w:rsidR="00C23459" w:rsidRPr="00C23459" w:rsidRDefault="00BE4685" w:rsidP="00C23459">
      <w:pPr>
        <w:pStyle w:val="Heading4"/>
      </w:pPr>
      <w:r>
        <w:t>Baglys</w:t>
      </w:r>
    </w:p>
    <w:p w14:paraId="79EF2825" w14:textId="65C392E0" w:rsidR="00550476" w:rsidRPr="00550476" w:rsidRDefault="00550476" w:rsidP="00550476">
      <w:r>
        <w:t xml:space="preserve">Til </w:t>
      </w:r>
      <w:r w:rsidR="00D82DD0">
        <w:t>bag</w:t>
      </w:r>
      <w:r>
        <w:t>lyset anvendes LH3330-PF. Bilens baglygter består af 2 gange 4 dioder:</w:t>
      </w:r>
    </w:p>
    <w:p w14:paraId="38668C02" w14:textId="2B8FA549" w:rsidR="00BE4685" w:rsidRPr="00BE4685" w:rsidRDefault="00BE4685" w:rsidP="00BE4685">
      <w:pPr>
        <w:pStyle w:val="Heading5"/>
      </w:pPr>
      <w:r>
        <w:t>Bestemmer formodstand</w:t>
      </w:r>
    </w:p>
    <w:p w14:paraId="10AE99D7" w14:textId="13B54007" w:rsidR="00550476" w:rsidRDefault="008678A6" w:rsidP="00550476">
      <w:r>
        <w:t xml:space="preserve">Til </w:t>
      </w:r>
      <w:r w:rsidR="002C473A">
        <w:t xml:space="preserve">baglyset skal vi have en middelstrøm på 50mA til </w:t>
      </w:r>
      <w:r>
        <w:t>bremselyset</w:t>
      </w:r>
      <w:r w:rsidR="00550476">
        <w:t xml:space="preserve"> </w:t>
      </w:r>
      <w:r w:rsidR="002C473A">
        <w:t>og 10mA til almindelig</w:t>
      </w:r>
      <w:r w:rsidR="004B5066">
        <w:t>t</w:t>
      </w:r>
      <w:r w:rsidR="002C473A">
        <w:t xml:space="preserve"> baglys</w:t>
      </w:r>
      <w:r w:rsidR="004B5066">
        <w:t>. Da bremselysets</w:t>
      </w:r>
      <w:r w:rsidR="002C0EEE">
        <w:t xml:space="preserve"> middelstrøm er størst</w:t>
      </w:r>
      <w:r w:rsidR="00C02A42">
        <w:t>,</w:t>
      </w:r>
      <w:r w:rsidR="002C0EEE">
        <w:t xml:space="preserve"> </w:t>
      </w:r>
      <w:r w:rsidR="003A667A">
        <w:t>tager vi udgangspunkt</w:t>
      </w:r>
      <w:r w:rsidR="002C0EEE">
        <w:t xml:space="preserve"> </w:t>
      </w:r>
      <w:r w:rsidR="00F03E05">
        <w:t>i</w:t>
      </w:r>
      <w:r w:rsidR="002C0EEE">
        <w:t xml:space="preserve"> dette, da man senere kan sætte strømmen ned vha. </w:t>
      </w:r>
      <w:r w:rsidR="00AA5C21">
        <w:t xml:space="preserve">PWM-signaler. </w:t>
      </w:r>
      <w:r w:rsidR="000D0B5B">
        <w:t>Altså skal b</w:t>
      </w:r>
      <w:r>
        <w:t>remselyset</w:t>
      </w:r>
      <w:r w:rsidR="00652C6E">
        <w:t>s</w:t>
      </w:r>
      <w:r w:rsidR="00550476">
        <w:t xml:space="preserve"> LED-</w:t>
      </w:r>
      <w:r w:rsidR="00652C6E">
        <w:t xml:space="preserve">sæt </w:t>
      </w:r>
      <w:r w:rsidR="003A667A">
        <w:t>have en middelstrøm</w:t>
      </w:r>
      <w:r w:rsidR="00550476">
        <w:t xml:space="preserve"> på 50 mA</w:t>
      </w:r>
      <w:r w:rsidR="000D0B5B">
        <w:t xml:space="preserve"> ligesom forlyset</w:t>
      </w:r>
      <w:r w:rsidR="00550476">
        <w:t>, hvilket betyder, at hver lysdiode skal have en strøm på 50mA/4=12,5mA. For at bestemme modstanden bestemmes værdi</w:t>
      </w:r>
      <w:r w:rsidR="002867D2">
        <w:t>en</w:t>
      </w:r>
      <w:r w:rsidR="00550476">
        <w:t xml:space="preserve"> </w:t>
      </w:r>
      <w:r w:rsidR="0083345B">
        <w:t>af</w:t>
      </w:r>
      <w:r w:rsidR="00550476">
        <w:t xml:space="preserve"> spændingsfaldet over LED´en ved hjælp af databladet for LH3330-PF:</w:t>
      </w:r>
    </w:p>
    <w:p w14:paraId="6829AD41" w14:textId="77777777" w:rsidR="00D00698" w:rsidRDefault="005837E9" w:rsidP="00D00698">
      <w:pPr>
        <w:keepNext/>
        <w:jc w:val="center"/>
      </w:pPr>
      <w:r>
        <w:rPr>
          <w:noProof/>
        </w:rPr>
        <w:drawing>
          <wp:inline distT="0" distB="0" distL="0" distR="0" wp14:anchorId="142FBC54" wp14:editId="51FCD7D9">
            <wp:extent cx="2857500" cy="2409825"/>
            <wp:effectExtent l="0" t="0" r="0" b="9525"/>
            <wp:docPr id="90707524"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
                    <pic:cNvPicPr/>
                  </pic:nvPicPr>
                  <pic:blipFill>
                    <a:blip r:embed="rId45">
                      <a:extLst>
                        <a:ext uri="{28A0092B-C50C-407E-A947-70E740481C1C}">
                          <a14:useLocalDpi xmlns:a14="http://schemas.microsoft.com/office/drawing/2010/main" val="0"/>
                        </a:ext>
                      </a:extLst>
                    </a:blip>
                    <a:stretch>
                      <a:fillRect/>
                    </a:stretch>
                  </pic:blipFill>
                  <pic:spPr>
                    <a:xfrm>
                      <a:off x="0" y="0"/>
                      <a:ext cx="2857500" cy="2409825"/>
                    </a:xfrm>
                    <a:prstGeom prst="rect">
                      <a:avLst/>
                    </a:prstGeom>
                  </pic:spPr>
                </pic:pic>
              </a:graphicData>
            </a:graphic>
          </wp:inline>
        </w:drawing>
      </w:r>
    </w:p>
    <w:p w14:paraId="3DB4D6CC" w14:textId="03300079" w:rsidR="00A612F9" w:rsidRDefault="00D00698" w:rsidP="00D00698">
      <w:pPr>
        <w:pStyle w:val="Caption"/>
        <w:jc w:val="cente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29</w:t>
      </w:r>
      <w:r w:rsidR="0025360C">
        <w:rPr>
          <w:noProof/>
        </w:rPr>
        <w:fldChar w:fldCharType="end"/>
      </w:r>
      <w:r w:rsidR="00850A37">
        <w:t xml:space="preserve"> Rød LED spændingsfald diagram</w:t>
      </w:r>
    </w:p>
    <w:p w14:paraId="6ED89C73" w14:textId="54C5DF0F" w:rsidR="00550476" w:rsidRDefault="00550476" w:rsidP="00550476">
      <w:r>
        <w:t xml:space="preserve">Ifølge databladet for den </w:t>
      </w:r>
      <w:r w:rsidR="002867D2">
        <w:t>røde</w:t>
      </w:r>
      <w:r>
        <w:t xml:space="preserve"> diode, </w:t>
      </w:r>
      <w:r w:rsidR="00045F90">
        <w:t xml:space="preserve">skal </w:t>
      </w:r>
      <w:r>
        <w:t>spændingsfald</w:t>
      </w:r>
      <w:r w:rsidR="00685811">
        <w:t>et</w:t>
      </w:r>
      <w:r>
        <w:t xml:space="preserve"> over LED´en </w:t>
      </w:r>
      <w:r w:rsidR="00045F90">
        <w:t>være</w:t>
      </w:r>
      <w:r>
        <w:t xml:space="preserve"> ca. 2,1V. Forsyningsspændingen er på 5V, og derfor bliver spændingsfaldet over modstanden:</w:t>
      </w:r>
    </w:p>
    <w:p w14:paraId="075DC8C9" w14:textId="78B93AE6" w:rsidR="00ED3F53" w:rsidRPr="00ED3F53" w:rsidRDefault="33066717" w:rsidP="002B5D17">
      <w:pPr>
        <w:jc w:val="center"/>
      </w:pPr>
      <w:r>
        <w:rPr>
          <w:noProof/>
        </w:rPr>
        <w:drawing>
          <wp:inline distT="0" distB="0" distL="0" distR="0" wp14:anchorId="0A303096" wp14:editId="6BF16E5B">
            <wp:extent cx="1257300" cy="590550"/>
            <wp:effectExtent l="0" t="0" r="0" b="0"/>
            <wp:docPr id="2135717713"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5"/>
                    <pic:cNvPicPr/>
                  </pic:nvPicPr>
                  <pic:blipFill>
                    <a:blip r:embed="rId46">
                      <a:extLst>
                        <a:ext uri="{28A0092B-C50C-407E-A947-70E740481C1C}">
                          <a14:useLocalDpi xmlns:a14="http://schemas.microsoft.com/office/drawing/2010/main" val="0"/>
                        </a:ext>
                      </a:extLst>
                    </a:blip>
                    <a:stretch>
                      <a:fillRect/>
                    </a:stretch>
                  </pic:blipFill>
                  <pic:spPr>
                    <a:xfrm>
                      <a:off x="0" y="0"/>
                      <a:ext cx="1257300" cy="590550"/>
                    </a:xfrm>
                    <a:prstGeom prst="rect">
                      <a:avLst/>
                    </a:prstGeom>
                  </pic:spPr>
                </pic:pic>
              </a:graphicData>
            </a:graphic>
          </wp:inline>
        </w:drawing>
      </w:r>
    </w:p>
    <w:p w14:paraId="65BB8CF1" w14:textId="04557C76" w:rsidR="00AE37D4" w:rsidRDefault="33066717" w:rsidP="00AE37D4">
      <w:pPr>
        <w:jc w:val="center"/>
      </w:pPr>
      <w:r>
        <w:rPr>
          <w:noProof/>
        </w:rPr>
        <w:drawing>
          <wp:inline distT="0" distB="0" distL="0" distR="0" wp14:anchorId="5E947C0E" wp14:editId="282380B0">
            <wp:extent cx="2238375" cy="238125"/>
            <wp:effectExtent l="0" t="0" r="9525" b="9525"/>
            <wp:docPr id="125415555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6"/>
                    <pic:cNvPicPr/>
                  </pic:nvPicPr>
                  <pic:blipFill>
                    <a:blip r:embed="rId47">
                      <a:extLst>
                        <a:ext uri="{28A0092B-C50C-407E-A947-70E740481C1C}">
                          <a14:useLocalDpi xmlns:a14="http://schemas.microsoft.com/office/drawing/2010/main" val="0"/>
                        </a:ext>
                      </a:extLst>
                    </a:blip>
                    <a:stretch>
                      <a:fillRect/>
                    </a:stretch>
                  </pic:blipFill>
                  <pic:spPr>
                    <a:xfrm>
                      <a:off x="0" y="0"/>
                      <a:ext cx="2238375" cy="238125"/>
                    </a:xfrm>
                    <a:prstGeom prst="rect">
                      <a:avLst/>
                    </a:prstGeom>
                  </pic:spPr>
                </pic:pic>
              </a:graphicData>
            </a:graphic>
          </wp:inline>
        </w:drawing>
      </w:r>
    </w:p>
    <w:p w14:paraId="33EC7D58" w14:textId="77777777" w:rsidR="00A612F9" w:rsidRPr="00ED0135" w:rsidRDefault="00A612F9" w:rsidP="00A612F9">
      <w:r>
        <w:t>Formodstand kan derfor bestemmes som følgende:</w:t>
      </w:r>
    </w:p>
    <w:p w14:paraId="6F25356E" w14:textId="1DA8AAF8" w:rsidR="00A612F9" w:rsidRDefault="4C92CFD8" w:rsidP="00A612F9">
      <w:pPr>
        <w:jc w:val="center"/>
      </w:pPr>
      <w:r>
        <w:rPr>
          <w:noProof/>
        </w:rPr>
        <w:drawing>
          <wp:inline distT="0" distB="0" distL="0" distR="0" wp14:anchorId="7E172532" wp14:editId="750C9B81">
            <wp:extent cx="1914525" cy="628650"/>
            <wp:effectExtent l="0" t="0" r="9525" b="0"/>
            <wp:docPr id="350727193"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7"/>
                    <pic:cNvPicPr/>
                  </pic:nvPicPr>
                  <pic:blipFill>
                    <a:blip r:embed="rId48">
                      <a:extLst>
                        <a:ext uri="{28A0092B-C50C-407E-A947-70E740481C1C}">
                          <a14:useLocalDpi xmlns:a14="http://schemas.microsoft.com/office/drawing/2010/main" val="0"/>
                        </a:ext>
                      </a:extLst>
                    </a:blip>
                    <a:stretch>
                      <a:fillRect/>
                    </a:stretch>
                  </pic:blipFill>
                  <pic:spPr>
                    <a:xfrm>
                      <a:off x="0" y="0"/>
                      <a:ext cx="1914525" cy="628650"/>
                    </a:xfrm>
                    <a:prstGeom prst="rect">
                      <a:avLst/>
                    </a:prstGeom>
                  </pic:spPr>
                </pic:pic>
              </a:graphicData>
            </a:graphic>
          </wp:inline>
        </w:drawing>
      </w:r>
    </w:p>
    <w:p w14:paraId="5AE93DD7" w14:textId="2D35F168" w:rsidR="004754BB" w:rsidRDefault="00A612F9" w:rsidP="00A612F9">
      <w:r>
        <w:t>Formodstanden til lysdioderne</w:t>
      </w:r>
      <w:r w:rsidR="00F777E0">
        <w:t xml:space="preserve"> for baglys</w:t>
      </w:r>
      <w:r>
        <w:t xml:space="preserve"> er beregnet til at være på </w:t>
      </w:r>
      <w:r w:rsidR="004D23C7">
        <w:t>232</w:t>
      </w:r>
      <w:r>
        <w:t xml:space="preserve"> </w:t>
      </w:r>
      <w:r w:rsidRPr="4728E702">
        <w:t>Ω</w:t>
      </w:r>
      <w:r>
        <w:t xml:space="preserve">, </w:t>
      </w:r>
      <w:r w:rsidR="004D23C7">
        <w:t xml:space="preserve">så </w:t>
      </w:r>
      <w:r w:rsidR="00BF74E7">
        <w:t>der</w:t>
      </w:r>
      <w:r w:rsidR="004D23C7">
        <w:t xml:space="preserve"> anvende</w:t>
      </w:r>
      <w:r w:rsidR="00B82BBA">
        <w:t>s</w:t>
      </w:r>
      <w:r w:rsidR="004D23C7">
        <w:t xml:space="preserve"> en modstand på 2</w:t>
      </w:r>
      <w:r w:rsidR="00B63BC8">
        <w:t>2</w:t>
      </w:r>
      <w:r w:rsidR="004D23C7">
        <w:t xml:space="preserve">0 </w:t>
      </w:r>
      <w:r w:rsidR="004D23C7" w:rsidRPr="4728E702">
        <w:t>Ω</w:t>
      </w:r>
      <w:r w:rsidR="004D23C7">
        <w:t xml:space="preserve">. </w:t>
      </w:r>
      <w:r w:rsidR="00047C4D">
        <w:t xml:space="preserve">Igen bruges en mindre modstand, for at få nok strøm igennem. </w:t>
      </w:r>
      <w:r w:rsidR="00F47879">
        <w:t xml:space="preserve">Kredsløbet tegnes nu i multisim, så der kan måles på om middelstrømmen er på 50mA. </w:t>
      </w:r>
    </w:p>
    <w:p w14:paraId="66DA8D3D" w14:textId="793EA132" w:rsidR="00004BA8" w:rsidRDefault="00004BA8" w:rsidP="00004BA8">
      <w:pPr>
        <w:pStyle w:val="Heading5"/>
      </w:pPr>
      <w:r>
        <w:t xml:space="preserve">Diagram </w:t>
      </w:r>
    </w:p>
    <w:p w14:paraId="115726C8" w14:textId="77777777" w:rsidR="00D00698" w:rsidRDefault="00C373D9" w:rsidP="000429A5">
      <w:pPr>
        <w:keepNext/>
        <w:spacing w:after="0"/>
        <w:jc w:val="center"/>
      </w:pPr>
      <w:r>
        <w:rPr>
          <w:noProof/>
        </w:rPr>
        <w:drawing>
          <wp:inline distT="0" distB="0" distL="0" distR="0" wp14:anchorId="772677A8" wp14:editId="7FB68D35">
            <wp:extent cx="5731510" cy="1874520"/>
            <wp:effectExtent l="0" t="0" r="2540" b="0"/>
            <wp:docPr id="1527525384" name="Billede 25" descr="https://scontent-arn2-2.xx.fbcdn.net/v/t1.15752-9/82176421_1554628418011801_585825657909411840_n.png?_nc_cat=105&amp;_nc_ohc=hS9LEHjrBJ0AQnaEPqLpLWCNqEhbm8_SfRlczeJY97816G0QYjKany_3A&amp;_nc_ht=scontent-arn2-2.xx&amp;oh=ec5a7b62f7378acc4b34ce46c5ca26da&amp;oe=5EAA2F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5"/>
                    <pic:cNvPicPr/>
                  </pic:nvPicPr>
                  <pic:blipFill rotWithShape="1">
                    <a:blip r:embed="rId49" cstate="print">
                      <a:extLst>
                        <a:ext uri="{28A0092B-C50C-407E-A947-70E740481C1C}">
                          <a14:useLocalDpi xmlns:a14="http://schemas.microsoft.com/office/drawing/2010/main" val="0"/>
                        </a:ext>
                      </a:extLst>
                    </a:blip>
                    <a:srcRect b="8551"/>
                    <a:stretch/>
                  </pic:blipFill>
                  <pic:spPr bwMode="auto">
                    <a:xfrm>
                      <a:off x="0" y="0"/>
                      <a:ext cx="5731510" cy="1874520"/>
                    </a:xfrm>
                    <a:prstGeom prst="rect">
                      <a:avLst/>
                    </a:prstGeom>
                    <a:ln>
                      <a:noFill/>
                    </a:ln>
                    <a:extLst>
                      <a:ext uri="{53640926-AAD7-44D8-BBD7-CCE9431645EC}">
                        <a14:shadowObscured xmlns:a14="http://schemas.microsoft.com/office/drawing/2010/main"/>
                      </a:ext>
                    </a:extLst>
                  </pic:spPr>
                </pic:pic>
              </a:graphicData>
            </a:graphic>
          </wp:inline>
        </w:drawing>
      </w:r>
    </w:p>
    <w:p w14:paraId="64647F6E" w14:textId="4FA1E36B" w:rsidR="0078560D" w:rsidRDefault="00D00698" w:rsidP="00D46985">
      <w:pPr>
        <w:pStyle w:val="Caption"/>
        <w:jc w:val="cente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30</w:t>
      </w:r>
      <w:r w:rsidR="0025360C">
        <w:rPr>
          <w:noProof/>
        </w:rPr>
        <w:fldChar w:fldCharType="end"/>
      </w:r>
      <w:r w:rsidR="00777CB2">
        <w:t xml:space="preserve"> Diagram i multisim</w:t>
      </w:r>
    </w:p>
    <w:p w14:paraId="2D384639" w14:textId="12BD7338" w:rsidR="006C6164" w:rsidRDefault="006C6164" w:rsidP="002811F9">
      <w:r>
        <w:t>Til opbygning af baglys i multisim, er lavet ligesom diagrammet (</w:t>
      </w:r>
      <w:r>
        <w:fldChar w:fldCharType="begin"/>
      </w:r>
      <w:r>
        <w:instrText xml:space="preserve"> REF _Ref29989110 \h </w:instrText>
      </w:r>
      <w:r>
        <w:fldChar w:fldCharType="separate"/>
      </w:r>
      <w:r w:rsidR="00532564">
        <w:t xml:space="preserve">Figur </w:t>
      </w:r>
      <w:r w:rsidR="00532564">
        <w:rPr>
          <w:noProof/>
        </w:rPr>
        <w:t>23</w:t>
      </w:r>
      <w:r>
        <w:fldChar w:fldCharType="end"/>
      </w:r>
      <w:r>
        <w:t>), men formodstandene er skiftet ud</w:t>
      </w:r>
      <w:r w:rsidR="00E03964">
        <w:t xml:space="preserve"> til </w:t>
      </w:r>
      <w:r w:rsidR="00E26A83">
        <w:t xml:space="preserve">220 </w:t>
      </w:r>
      <w:r w:rsidR="00E26A83" w:rsidRPr="4728E702">
        <w:t>Ω</w:t>
      </w:r>
      <w:r>
        <w:t>.</w:t>
      </w:r>
      <w:r w:rsidR="00E03964">
        <w:t xml:space="preserve"> Middelstrømmen så fornuftigt ud, og kredsløbet opbygges på fumlebræt.</w:t>
      </w:r>
    </w:p>
    <w:p w14:paraId="40483E9E" w14:textId="77777777" w:rsidR="006C6164" w:rsidRDefault="006C6164" w:rsidP="002811F9"/>
    <w:p w14:paraId="1AA54264" w14:textId="793EA132" w:rsidR="0078560D" w:rsidRPr="0078560D" w:rsidRDefault="0078560D" w:rsidP="0078560D">
      <w:pPr>
        <w:pStyle w:val="Heading5"/>
      </w:pPr>
      <w:r>
        <w:t>Opstilling på fumlebræt</w:t>
      </w:r>
    </w:p>
    <w:p w14:paraId="537042C1" w14:textId="1F6C235A" w:rsidR="004135B8" w:rsidRDefault="0038274D" w:rsidP="00D46985">
      <w:pPr>
        <w:keepNext/>
        <w:jc w:val="center"/>
      </w:pPr>
      <w:r>
        <w:rPr>
          <w:noProof/>
        </w:rPr>
        <w:drawing>
          <wp:inline distT="0" distB="0" distL="0" distR="0" wp14:anchorId="7D085BCB" wp14:editId="19543972">
            <wp:extent cx="3160241" cy="4214122"/>
            <wp:effectExtent l="6350" t="0" r="8890" b="889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3165850" cy="4221601"/>
                    </a:xfrm>
                    <a:prstGeom prst="rect">
                      <a:avLst/>
                    </a:prstGeom>
                    <a:noFill/>
                    <a:ln>
                      <a:noFill/>
                    </a:ln>
                  </pic:spPr>
                </pic:pic>
              </a:graphicData>
            </a:graphic>
          </wp:inline>
        </w:drawing>
      </w:r>
    </w:p>
    <w:p w14:paraId="54BC412C" w14:textId="6599981E" w:rsidR="004754BB" w:rsidRDefault="004135B8" w:rsidP="00D46985">
      <w:pPr>
        <w:pStyle w:val="Caption"/>
        <w:jc w:val="cente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31</w:t>
      </w:r>
      <w:r w:rsidR="0025360C">
        <w:rPr>
          <w:noProof/>
        </w:rPr>
        <w:fldChar w:fldCharType="end"/>
      </w:r>
      <w:r w:rsidR="00777CB2">
        <w:t xml:space="preserve"> </w:t>
      </w:r>
      <w:r w:rsidR="00F8186E">
        <w:t xml:space="preserve">Opstilling af </w:t>
      </w:r>
      <w:r w:rsidR="00C153D2">
        <w:t>kredsløb</w:t>
      </w:r>
      <w:r w:rsidR="00F8186E">
        <w:t xml:space="preserve"> på fumlebræt</w:t>
      </w:r>
      <w:r w:rsidR="00D901AD">
        <w:t xml:space="preserve"> - Baglys</w:t>
      </w:r>
    </w:p>
    <w:p w14:paraId="65CDB555" w14:textId="27152838" w:rsidR="00E9784B" w:rsidRDefault="00E9784B" w:rsidP="004754BB">
      <w:r>
        <w:t>Kredsløbet testes nu på fumlebræt</w:t>
      </w:r>
      <w:r w:rsidR="00BA180B">
        <w:t xml:space="preserve">. </w:t>
      </w:r>
      <w:r w:rsidR="008E7B91" w:rsidRPr="4728E702">
        <w:t xml:space="preserve">Signalet </w:t>
      </w:r>
      <w:r w:rsidR="003149D3">
        <w:t>fra den gule ledning</w:t>
      </w:r>
      <w:r w:rsidR="008E7B91" w:rsidRPr="4728E702">
        <w:t xml:space="preserve"> kommer fra </w:t>
      </w:r>
      <w:r w:rsidR="00E47D5E">
        <w:t>A</w:t>
      </w:r>
      <w:r w:rsidR="008E7B91" w:rsidRPr="4728E702">
        <w:t>rduino</w:t>
      </w:r>
      <w:r w:rsidR="00E47D5E">
        <w:t>’</w:t>
      </w:r>
      <w:r w:rsidR="008E7B91" w:rsidRPr="4728E702">
        <w:t xml:space="preserve">en, </w:t>
      </w:r>
      <w:r w:rsidR="003149D3">
        <w:t xml:space="preserve">som </w:t>
      </w:r>
      <w:r w:rsidR="008E7B91" w:rsidRPr="4728E702">
        <w:t xml:space="preserve">sendes ind i </w:t>
      </w:r>
      <w:r w:rsidR="005C2231">
        <w:t>MO</w:t>
      </w:r>
      <w:r w:rsidR="00321BEC">
        <w:t>S</w:t>
      </w:r>
      <w:r w:rsidR="005C2231">
        <w:t>FET</w:t>
      </w:r>
      <w:r w:rsidR="00321BEC">
        <w:t>’</w:t>
      </w:r>
      <w:r w:rsidR="005C2231">
        <w:t>t</w:t>
      </w:r>
      <w:r w:rsidR="008E7B91" w:rsidRPr="4728E702">
        <w:t>en så man kan få en PWM</w:t>
      </w:r>
      <w:r w:rsidR="00E47D5E">
        <w:t>-</w:t>
      </w:r>
      <w:r w:rsidR="008E7B91" w:rsidRPr="4728E702">
        <w:t xml:space="preserve">signal </w:t>
      </w:r>
      <w:r w:rsidR="00B73DFE">
        <w:t>til</w:t>
      </w:r>
      <w:r w:rsidR="008E7B91" w:rsidRPr="4728E702">
        <w:t xml:space="preserve"> baglysene.</w:t>
      </w:r>
      <w:r w:rsidR="00B73DFE">
        <w:t xml:space="preserve"> </w:t>
      </w:r>
      <w:r w:rsidR="00475BD6">
        <w:t xml:space="preserve">Der fås en </w:t>
      </w:r>
      <w:r w:rsidR="005F1FA0">
        <w:t xml:space="preserve">middelstrøm på </w:t>
      </w:r>
      <w:r w:rsidR="00F35CF2">
        <w:t>48,2mA</w:t>
      </w:r>
      <w:r w:rsidR="00857515">
        <w:t xml:space="preserve"> ved bremselys og </w:t>
      </w:r>
      <w:r w:rsidR="001D3054">
        <w:t xml:space="preserve">9,6mA ved </w:t>
      </w:r>
      <w:r w:rsidR="0012189B">
        <w:t>almindeligt baglys</w:t>
      </w:r>
      <w:r w:rsidR="0051062B">
        <w:t>, så kredsløbet kan nu bygges på veroboard.</w:t>
      </w:r>
      <w:r w:rsidR="00B73DFE">
        <w:t xml:space="preserve"> </w:t>
      </w:r>
    </w:p>
    <w:p w14:paraId="55EE782E" w14:textId="07819587" w:rsidR="002D1821" w:rsidRDefault="002D1821" w:rsidP="002D1821">
      <w:pPr>
        <w:pStyle w:val="Heading5"/>
      </w:pPr>
      <w:r>
        <w:t>Opstilling på vero-board</w:t>
      </w:r>
    </w:p>
    <w:p w14:paraId="78654DFC" w14:textId="2C682CC8" w:rsidR="000701AE" w:rsidRDefault="00B717EB" w:rsidP="002D1821">
      <w:pPr>
        <w:rPr>
          <w:noProof/>
        </w:rPr>
      </w:pPr>
      <w:r>
        <w:t xml:space="preserve">Ligesom med forlys gælder det samme for baglys. </w:t>
      </w:r>
      <w:r w:rsidR="0075208F">
        <w:t xml:space="preserve">De to LED-sæt til baglyset styres af en transistor. Bilen vil have </w:t>
      </w:r>
      <w:r w:rsidR="00EB5339">
        <w:t xml:space="preserve">to vero-boards på højre og venstre side, hvor </w:t>
      </w:r>
      <w:r w:rsidR="00FF4B89">
        <w:t>vero-boardet uden transistor bliver</w:t>
      </w:r>
      <w:r w:rsidR="00EB5339">
        <w:t xml:space="preserve"> forbundet med </w:t>
      </w:r>
      <w:r w:rsidR="00CE4AA2">
        <w:t xml:space="preserve">vero-boardet med transistor ved hjælp af </w:t>
      </w:r>
      <w:r w:rsidR="00EB5339">
        <w:t>signal- og VCC-ledning</w:t>
      </w:r>
      <w:r w:rsidR="00CE4AA2">
        <w:t>.</w:t>
      </w:r>
    </w:p>
    <w:p w14:paraId="5AAB0B94" w14:textId="77777777" w:rsidR="0016420F" w:rsidRDefault="0016420F" w:rsidP="004135B8">
      <w:pPr>
        <w:keepNext/>
        <w:sectPr w:rsidR="0016420F" w:rsidSect="00680CD1">
          <w:footerReference w:type="default" r:id="rId51"/>
          <w:type w:val="continuous"/>
          <w:pgSz w:w="11906" w:h="16838"/>
          <w:pgMar w:top="1440" w:right="1440" w:bottom="1440" w:left="1440" w:header="708" w:footer="708" w:gutter="0"/>
          <w:cols w:space="708"/>
          <w:titlePg/>
          <w:docGrid w:linePitch="360"/>
        </w:sectPr>
      </w:pPr>
    </w:p>
    <w:p w14:paraId="42F71352" w14:textId="1295084B" w:rsidR="004135B8" w:rsidRDefault="52341CCC" w:rsidP="004135B8">
      <w:pPr>
        <w:keepNext/>
      </w:pPr>
      <w:r>
        <w:rPr>
          <w:noProof/>
        </w:rPr>
        <w:drawing>
          <wp:inline distT="0" distB="0" distL="0" distR="0" wp14:anchorId="045A2920" wp14:editId="4F2C8263">
            <wp:extent cx="2235684" cy="2383557"/>
            <wp:effectExtent l="0" t="0" r="0" b="0"/>
            <wp:docPr id="1694329132" name="Billede 21" descr="https://scontent-arn2-1.xx.fbcdn.net/v/t1.15752-9/82269335_2297215237242377_708996476621029376_n.jpg?_nc_cat=107&amp;_nc_ohc=8S-KjKn57vcAQlmBrqLZIXEsiHG0c8pVf0fX_gSsrpWrs97d9hKq6nPQQ&amp;_nc_ht=scontent-arn2-1.xx&amp;oh=84cc53eec3cf345f72300ee5c65a5810&amp;oe=5E9501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35684" cy="2383557"/>
                    </a:xfrm>
                    <a:prstGeom prst="rect">
                      <a:avLst/>
                    </a:prstGeom>
                  </pic:spPr>
                </pic:pic>
              </a:graphicData>
            </a:graphic>
          </wp:inline>
        </w:drawing>
      </w:r>
      <w:r w:rsidR="00CC5234">
        <w:t xml:space="preserve">  </w:t>
      </w:r>
      <w:r w:rsidR="004135B8">
        <w:t xml:space="preserve">  </w:t>
      </w:r>
    </w:p>
    <w:p w14:paraId="27F26D34" w14:textId="61A3CF5D" w:rsidR="00A42881" w:rsidRDefault="004135B8" w:rsidP="00A54DB8">
      <w:pPr>
        <w:pStyle w:val="Caption"/>
        <w:jc w:val="center"/>
      </w:pPr>
      <w:bookmarkStart w:id="130" w:name="_Ref29905720"/>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32</w:t>
      </w:r>
      <w:r w:rsidR="0025360C">
        <w:rPr>
          <w:noProof/>
        </w:rPr>
        <w:fldChar w:fldCharType="end"/>
      </w:r>
      <w:bookmarkEnd w:id="130"/>
      <w:r>
        <w:t xml:space="preserve"> </w:t>
      </w:r>
      <w:r w:rsidR="00A42881">
        <w:t>F</w:t>
      </w:r>
      <w:r w:rsidR="00C051B6">
        <w:t>orside af vero</w:t>
      </w:r>
      <w:r w:rsidR="00A42881">
        <w:t xml:space="preserve"> </w:t>
      </w:r>
      <w:r w:rsidR="00C051B6">
        <w:t>board</w:t>
      </w:r>
    </w:p>
    <w:p w14:paraId="11D16E05" w14:textId="13651565" w:rsidR="00B05C9A" w:rsidRPr="00B05C9A" w:rsidRDefault="004135B8" w:rsidP="004135B8">
      <w:pPr>
        <w:pStyle w:val="Caption"/>
      </w:pPr>
      <w:r>
        <w:t xml:space="preserve"> </w:t>
      </w:r>
      <w:r w:rsidR="00A42881">
        <w:rPr>
          <w:noProof/>
        </w:rPr>
        <w:drawing>
          <wp:inline distT="0" distB="0" distL="0" distR="0" wp14:anchorId="02E61FD6" wp14:editId="7992DDBD">
            <wp:extent cx="2341455" cy="2406674"/>
            <wp:effectExtent l="0" t="0" r="1905" b="0"/>
            <wp:docPr id="10" name="Billede 10" descr="https://scontent-arn2-1.xx.fbcdn.net/v/t1.15752-9/82115384_2503439803277793_2020450794695819264_n.jpg?_nc_cat=103&amp;_nc_ohc=izyK-5bAp5QAQmYoDdsAXboPUmPFgl2OoI2U7wcpxs2Yq8TyXG8awzfQw&amp;_nc_ht=scontent-arn2-1.xx&amp;oh=80c21674f3563d50bb96ad5b318b2e89&amp;oe=5EAA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arn2-1.xx.fbcdn.net/v/t1.15752-9/82115384_2503439803277793_2020450794695819264_n.jpg?_nc_cat=103&amp;_nc_ohc=izyK-5bAp5QAQmYoDdsAXboPUmPFgl2OoI2U7wcpxs2Yq8TyXG8awzfQw&amp;_nc_ht=scontent-arn2-1.xx&amp;oh=80c21674f3563d50bb96ad5b318b2e89&amp;oe=5EAA53A0"/>
                    <pic:cNvPicPr>
                      <a:picLocks noChangeAspect="1" noChangeArrowheads="1"/>
                    </pic:cNvPicPr>
                  </pic:nvPicPr>
                  <pic:blipFill rotWithShape="1">
                    <a:blip r:embed="rId53">
                      <a:extLst>
                        <a:ext uri="{28A0092B-C50C-407E-A947-70E740481C1C}">
                          <a14:useLocalDpi xmlns:a14="http://schemas.microsoft.com/office/drawing/2010/main" val="0"/>
                        </a:ext>
                      </a:extLst>
                    </a:blip>
                    <a:srcRect l="17773" t="31781" r="18554" b="19093"/>
                    <a:stretch/>
                  </pic:blipFill>
                  <pic:spPr bwMode="auto">
                    <a:xfrm>
                      <a:off x="0" y="0"/>
                      <a:ext cx="2346722" cy="2412088"/>
                    </a:xfrm>
                    <a:prstGeom prst="rect">
                      <a:avLst/>
                    </a:prstGeom>
                    <a:noFill/>
                    <a:ln>
                      <a:noFill/>
                    </a:ln>
                    <a:extLst>
                      <a:ext uri="{53640926-AAD7-44D8-BBD7-CCE9431645EC}">
                        <a14:shadowObscured xmlns:a14="http://schemas.microsoft.com/office/drawing/2010/main"/>
                      </a:ext>
                    </a:extLst>
                  </pic:spPr>
                </pic:pic>
              </a:graphicData>
            </a:graphic>
          </wp:inline>
        </w:drawing>
      </w:r>
    </w:p>
    <w:p w14:paraId="569FD67D" w14:textId="645A23D5" w:rsidR="0016420F" w:rsidRDefault="00A42881" w:rsidP="00A54DB8">
      <w:pPr>
        <w:pStyle w:val="Caption"/>
        <w:sectPr w:rsidR="0016420F" w:rsidSect="00210343">
          <w:type w:val="continuous"/>
          <w:pgSz w:w="11906" w:h="16838"/>
          <w:pgMar w:top="1440" w:right="1440" w:bottom="1440" w:left="1440" w:header="708" w:footer="708" w:gutter="0"/>
          <w:cols w:num="2" w:space="708"/>
          <w:titlePg/>
          <w:docGrid w:linePitch="360"/>
        </w:sectPr>
      </w:pPr>
      <w:r>
        <w:t xml:space="preserve">Figur </w:t>
      </w:r>
      <w:fldSimple w:instr=" SEQ Figur \* ARABIC ">
        <w:r w:rsidR="00532564">
          <w:rPr>
            <w:noProof/>
          </w:rPr>
          <w:t>33</w:t>
        </w:r>
      </w:fldSimple>
      <w:r>
        <w:t xml:space="preserve"> Bagside af vero board</w:t>
      </w:r>
    </w:p>
    <w:p w14:paraId="79DE7844" w14:textId="6D527A30" w:rsidR="00961D47" w:rsidRPr="00961D47" w:rsidRDefault="006D6409" w:rsidP="00961D47">
      <w:pPr>
        <w:rPr>
          <w:noProof/>
        </w:rPr>
      </w:pPr>
      <w:r>
        <w:rPr>
          <w:noProof/>
        </w:rPr>
        <w:t xml:space="preserve">Harwin-stikket til venstre </w:t>
      </w:r>
      <w:r w:rsidR="00D041C8">
        <w:rPr>
          <w:noProof/>
        </w:rPr>
        <w:t xml:space="preserve">på </w:t>
      </w:r>
      <w:r w:rsidR="00A42881">
        <w:rPr>
          <w:noProof/>
        </w:rPr>
        <w:fldChar w:fldCharType="begin"/>
      </w:r>
      <w:r w:rsidR="00A42881">
        <w:rPr>
          <w:noProof/>
        </w:rPr>
        <w:instrText xml:space="preserve"> REF _Ref29905720 \h </w:instrText>
      </w:r>
      <w:r w:rsidR="00A42881">
        <w:rPr>
          <w:noProof/>
        </w:rPr>
      </w:r>
      <w:r w:rsidR="00A42881">
        <w:rPr>
          <w:noProof/>
        </w:rPr>
        <w:fldChar w:fldCharType="separate"/>
      </w:r>
      <w:r w:rsidR="00532564">
        <w:t xml:space="preserve">Figur </w:t>
      </w:r>
      <w:r w:rsidR="00532564">
        <w:rPr>
          <w:noProof/>
        </w:rPr>
        <w:t>32</w:t>
      </w:r>
      <w:r w:rsidR="00A42881">
        <w:rPr>
          <w:noProof/>
        </w:rPr>
        <w:fldChar w:fldCharType="end"/>
      </w:r>
      <w:r w:rsidR="00D041C8">
        <w:t xml:space="preserve"> </w:t>
      </w:r>
      <w:r>
        <w:rPr>
          <w:noProof/>
        </w:rPr>
        <w:t>er til signalet. De to ude til højere er til VCC (for oven) og ground (for neden).</w:t>
      </w:r>
    </w:p>
    <w:p w14:paraId="0624F7E7" w14:textId="4893C808" w:rsidR="007A1221" w:rsidRDefault="00EE35E6" w:rsidP="007A1221">
      <w:r>
        <w:rPr>
          <w:noProof/>
        </w:rPr>
        <w:t xml:space="preserve">Generelt kan der siges, at bilen </w:t>
      </w:r>
      <w:r w:rsidR="002157D6">
        <w:rPr>
          <w:noProof/>
        </w:rPr>
        <w:t>som sagt</w:t>
      </w:r>
      <w:r w:rsidR="007B2545">
        <w:rPr>
          <w:noProof/>
        </w:rPr>
        <w:t xml:space="preserve"> </w:t>
      </w:r>
      <w:r w:rsidR="004E1B5B">
        <w:rPr>
          <w:noProof/>
        </w:rPr>
        <w:t xml:space="preserve">skal udstyres med forlys og baglys ved hjælp af </w:t>
      </w:r>
      <w:r w:rsidR="00D61AF1">
        <w:rPr>
          <w:noProof/>
        </w:rPr>
        <w:t>hvide og røde lysdioder</w:t>
      </w:r>
      <w:r w:rsidR="00363A7B">
        <w:rPr>
          <w:noProof/>
        </w:rPr>
        <w:t xml:space="preserve">, hvoraf baglys også skal fungere som baklys og </w:t>
      </w:r>
      <w:r w:rsidR="00683B27">
        <w:rPr>
          <w:noProof/>
        </w:rPr>
        <w:t>bremselys</w:t>
      </w:r>
      <w:r w:rsidR="00D61AF1">
        <w:rPr>
          <w:noProof/>
        </w:rPr>
        <w:t xml:space="preserve">. </w:t>
      </w:r>
      <w:r w:rsidR="00081D31">
        <w:rPr>
          <w:noProof/>
        </w:rPr>
        <w:t>Forlys og baglys tændes, når moteren startes</w:t>
      </w:r>
      <w:r w:rsidR="007B2545">
        <w:rPr>
          <w:noProof/>
        </w:rPr>
        <w:t>.</w:t>
      </w:r>
      <w:r w:rsidR="00081D31">
        <w:rPr>
          <w:noProof/>
        </w:rPr>
        <w:t xml:space="preserve"> </w:t>
      </w:r>
      <w:r w:rsidR="00673FBD">
        <w:rPr>
          <w:noProof/>
        </w:rPr>
        <w:t>LED´erne skal have formodstande, som er blevet be</w:t>
      </w:r>
      <w:r w:rsidR="00BF71CA">
        <w:rPr>
          <w:noProof/>
        </w:rPr>
        <w:t xml:space="preserve">stemt til </w:t>
      </w:r>
      <w:r w:rsidR="00BF6DC4">
        <w:rPr>
          <w:noProof/>
        </w:rPr>
        <w:t xml:space="preserve">at være </w:t>
      </w:r>
      <w:r w:rsidR="00BF71CA">
        <w:rPr>
          <w:noProof/>
        </w:rPr>
        <w:t>130</w:t>
      </w:r>
      <w:r w:rsidR="00BF71CA" w:rsidRPr="00BF71CA">
        <w:t xml:space="preserve"> </w:t>
      </w:r>
      <w:r w:rsidR="00BF71CA" w:rsidRPr="4728E702">
        <w:t>Ω</w:t>
      </w:r>
      <w:r w:rsidR="00BF71CA">
        <w:t xml:space="preserve"> for hvid LED og 220 </w:t>
      </w:r>
      <w:r w:rsidR="00BF71CA" w:rsidRPr="4728E702">
        <w:t>Ω</w:t>
      </w:r>
      <w:r w:rsidR="004D1840">
        <w:t xml:space="preserve"> for rød LED. </w:t>
      </w:r>
      <w:r w:rsidR="00081D31">
        <w:t>Disse er blevet bestemt ved at finde spændingsfaldet over LED´en</w:t>
      </w:r>
      <w:r w:rsidR="00A20634">
        <w:t xml:space="preserve"> i databladet for de to forskellige dioder. </w:t>
      </w:r>
      <w:bookmarkStart w:id="131" w:name="_Ref29988850"/>
    </w:p>
    <w:p w14:paraId="2AEF5380" w14:textId="05C588FD" w:rsidR="00513392" w:rsidRDefault="00CF6BF0" w:rsidP="00B577FE">
      <w:pPr>
        <w:pStyle w:val="Heading3"/>
      </w:pPr>
      <w:bookmarkStart w:id="132" w:name="_Toc30060819"/>
      <w:bookmarkStart w:id="133" w:name="_Toc30066567"/>
      <w:bookmarkStart w:id="134" w:name="_Toc30065833"/>
      <w:r>
        <w:rPr>
          <w:noProof/>
        </w:rPr>
        <mc:AlternateContent>
          <mc:Choice Requires="wpg">
            <w:drawing>
              <wp:anchor distT="0" distB="0" distL="114300" distR="114300" simplePos="0" relativeHeight="251658253" behindDoc="0" locked="0" layoutInCell="1" allowOverlap="1" wp14:anchorId="03569859" wp14:editId="12518A55">
                <wp:simplePos x="0" y="0"/>
                <wp:positionH relativeFrom="margin">
                  <wp:posOffset>2225675</wp:posOffset>
                </wp:positionH>
                <wp:positionV relativeFrom="paragraph">
                  <wp:posOffset>95250</wp:posOffset>
                </wp:positionV>
                <wp:extent cx="3510280" cy="2377440"/>
                <wp:effectExtent l="0" t="0" r="0" b="3810"/>
                <wp:wrapSquare wrapText="bothSides"/>
                <wp:docPr id="36" name="Gruppe 59"/>
                <wp:cNvGraphicFramePr/>
                <a:graphic xmlns:a="http://schemas.openxmlformats.org/drawingml/2006/main">
                  <a:graphicData uri="http://schemas.microsoft.com/office/word/2010/wordprocessingGroup">
                    <wpg:wgp>
                      <wpg:cNvGrpSpPr/>
                      <wpg:grpSpPr>
                        <a:xfrm>
                          <a:off x="0" y="0"/>
                          <a:ext cx="3510280" cy="2377440"/>
                          <a:chOff x="0" y="1"/>
                          <a:chExt cx="3497580" cy="2354580"/>
                        </a:xfrm>
                      </wpg:grpSpPr>
                      <wpg:grpSp>
                        <wpg:cNvPr id="37" name="Gruppe 61"/>
                        <wpg:cNvGrpSpPr/>
                        <wpg:grpSpPr>
                          <a:xfrm>
                            <a:off x="0" y="1"/>
                            <a:ext cx="3497580" cy="2354580"/>
                            <a:chOff x="0" y="1"/>
                            <a:chExt cx="3497580" cy="2354580"/>
                          </a:xfrm>
                        </wpg:grpSpPr>
                        <wpg:grpSp>
                          <wpg:cNvPr id="39" name="Gruppe 62"/>
                          <wpg:cNvGrpSpPr/>
                          <wpg:grpSpPr>
                            <a:xfrm>
                              <a:off x="0" y="1"/>
                              <a:ext cx="3265805" cy="2354580"/>
                              <a:chOff x="0" y="-7619"/>
                              <a:chExt cx="3253995" cy="2354580"/>
                            </a:xfrm>
                          </wpg:grpSpPr>
                          <pic:pic xmlns:pic="http://schemas.openxmlformats.org/drawingml/2006/picture">
                            <pic:nvPicPr>
                              <pic:cNvPr id="40" name="Billede 1368025760"/>
                              <pic:cNvPicPr>
                                <a:picLocks noChangeAspect="1"/>
                              </pic:cNvPicPr>
                            </pic:nvPicPr>
                            <pic:blipFill rotWithShape="1">
                              <a:blip r:embed="rId54">
                                <a:extLst>
                                  <a:ext uri="{28A0092B-C50C-407E-A947-70E740481C1C}">
                                    <a14:useLocalDpi xmlns:a14="http://schemas.microsoft.com/office/drawing/2010/main" val="0"/>
                                  </a:ext>
                                </a:extLst>
                              </a:blip>
                              <a:srcRect l="2682" r="2535"/>
                              <a:stretch/>
                            </pic:blipFill>
                            <pic:spPr>
                              <a:xfrm>
                                <a:off x="23115" y="-7619"/>
                                <a:ext cx="3230880" cy="2110740"/>
                              </a:xfrm>
                              <a:prstGeom prst="rect">
                                <a:avLst/>
                              </a:prstGeom>
                            </pic:spPr>
                          </pic:pic>
                          <wps:wsp>
                            <wps:cNvPr id="41" name="Tekstfelt 1368025761"/>
                            <wps:cNvSpPr txBox="1"/>
                            <wps:spPr>
                              <a:xfrm>
                                <a:off x="0" y="2164080"/>
                                <a:ext cx="3226479" cy="182881"/>
                              </a:xfrm>
                              <a:prstGeom prst="rect">
                                <a:avLst/>
                              </a:prstGeom>
                              <a:solidFill>
                                <a:prstClr val="white"/>
                              </a:solidFill>
                              <a:ln>
                                <a:noFill/>
                              </a:ln>
                            </wps:spPr>
                            <wps:txbx>
                              <w:txbxContent>
                                <w:p w14:paraId="43818DE7" w14:textId="77777777" w:rsidR="00237C94" w:rsidRPr="00102922" w:rsidRDefault="00237C94" w:rsidP="00774A0E">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2" name="Tekstfelt 1368025767"/>
                          <wps:cNvSpPr txBox="1"/>
                          <wps:spPr>
                            <a:xfrm>
                              <a:off x="137160" y="38100"/>
                              <a:ext cx="220980" cy="304800"/>
                            </a:xfrm>
                            <a:prstGeom prst="rect">
                              <a:avLst/>
                            </a:prstGeom>
                            <a:solidFill>
                              <a:schemeClr val="lt1"/>
                            </a:solidFill>
                            <a:ln w="6350">
                              <a:noFill/>
                            </a:ln>
                          </wps:spPr>
                          <wps:txbx>
                            <w:txbxContent>
                              <w:p w14:paraId="5C2DBC98" w14:textId="77777777" w:rsidR="00ED3F53" w:rsidRDefault="00ED3F5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kstfelt 1368025769"/>
                          <wps:cNvSpPr txBox="1"/>
                          <wps:spPr>
                            <a:xfrm>
                              <a:off x="137160" y="1760220"/>
                              <a:ext cx="220980" cy="304800"/>
                            </a:xfrm>
                            <a:prstGeom prst="rect">
                              <a:avLst/>
                            </a:prstGeom>
                            <a:solidFill>
                              <a:schemeClr val="lt1"/>
                            </a:solidFill>
                            <a:ln w="6350">
                              <a:noFill/>
                            </a:ln>
                          </wps:spPr>
                          <wps:txbx>
                            <w:txbxContent>
                              <w:p w14:paraId="61A8FFB7" w14:textId="77777777" w:rsidR="00F70935" w:rsidRDefault="00F70935" w:rsidP="00F70935">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kstfelt 1368025770"/>
                          <wps:cNvSpPr txBox="1"/>
                          <wps:spPr>
                            <a:xfrm>
                              <a:off x="3116580" y="1737360"/>
                              <a:ext cx="220980" cy="304800"/>
                            </a:xfrm>
                            <a:prstGeom prst="rect">
                              <a:avLst/>
                            </a:prstGeom>
                            <a:solidFill>
                              <a:schemeClr val="lt1"/>
                            </a:solidFill>
                            <a:ln w="6350">
                              <a:noFill/>
                            </a:ln>
                          </wps:spPr>
                          <wps:txbx>
                            <w:txbxContent>
                              <w:p w14:paraId="2B66E9EC" w14:textId="77777777" w:rsidR="00F70935" w:rsidRDefault="001400BF" w:rsidP="00F70935">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kstfelt 1368025773"/>
                          <wps:cNvSpPr txBox="1"/>
                          <wps:spPr>
                            <a:xfrm>
                              <a:off x="3162300" y="15240"/>
                              <a:ext cx="335280" cy="304800"/>
                            </a:xfrm>
                            <a:prstGeom prst="rect">
                              <a:avLst/>
                            </a:prstGeom>
                            <a:solidFill>
                              <a:schemeClr val="lt1"/>
                            </a:solidFill>
                            <a:ln w="6350">
                              <a:noFill/>
                            </a:ln>
                          </wps:spPr>
                          <wps:txbx>
                            <w:txbxContent>
                              <w:p w14:paraId="2628BF6E" w14:textId="77777777" w:rsidR="001400BF" w:rsidRDefault="001400BF" w:rsidP="001400BF">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 name="Tekstfelt 1368025775"/>
                        <wps:cNvSpPr txBox="1"/>
                        <wps:spPr>
                          <a:xfrm>
                            <a:off x="0" y="2156460"/>
                            <a:ext cx="3497580" cy="137160"/>
                          </a:xfrm>
                          <a:prstGeom prst="rect">
                            <a:avLst/>
                          </a:prstGeom>
                          <a:solidFill>
                            <a:prstClr val="white"/>
                          </a:solidFill>
                          <a:ln>
                            <a:noFill/>
                          </a:ln>
                        </wps:spPr>
                        <wps:txbx>
                          <w:txbxContent>
                            <w:p w14:paraId="04449763" w14:textId="6678EABD" w:rsidR="00F77C2D" w:rsidRPr="00BB6709" w:rsidRDefault="00F77C2D" w:rsidP="00F77C2D">
                              <w:pPr>
                                <w:pStyle w:val="Caption"/>
                                <w:jc w:val="center"/>
                                <w:rPr>
                                  <w:noProof/>
                                </w:rPr>
                              </w:pPr>
                              <w:bookmarkStart w:id="135" w:name="_Ref29982457"/>
                              <w:r>
                                <w:t xml:space="preserve">Figur </w:t>
                              </w:r>
                              <w:r w:rsidR="003001BD">
                                <w:rPr>
                                  <w:noProof/>
                                </w:rPr>
                                <w:fldChar w:fldCharType="begin"/>
                              </w:r>
                              <w:r w:rsidR="003001BD">
                                <w:rPr>
                                  <w:noProof/>
                                </w:rPr>
                                <w:instrText xml:space="preserve"> SEQ Figur \* ARABIC </w:instrText>
                              </w:r>
                              <w:r w:rsidR="003001BD">
                                <w:rPr>
                                  <w:noProof/>
                                </w:rPr>
                                <w:fldChar w:fldCharType="separate"/>
                              </w:r>
                              <w:r w:rsidR="00532564">
                                <w:rPr>
                                  <w:noProof/>
                                </w:rPr>
                                <w:t>34</w:t>
                              </w:r>
                              <w:r w:rsidR="003001BD">
                                <w:rPr>
                                  <w:noProof/>
                                </w:rPr>
                                <w:fldChar w:fldCharType="end"/>
                              </w:r>
                              <w:bookmarkEnd w:id="135"/>
                              <w:r>
                                <w:t xml:space="preserve"> Pinout for SOMO-II</w:t>
                              </w:r>
                              <w:r w:rsidR="00B1420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569859" id="Gruppe 59" o:spid="_x0000_s1034" style="position:absolute;margin-left:175.25pt;margin-top:7.5pt;width:276.4pt;height:187.2pt;z-index:251658253;mso-position-horizontal-relative:margin;mso-width-relative:margin;mso-height-relative:margin" coordorigin="" coordsize="34975,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">
                <v:group id="Gruppe 61" o:spid="_x0000_s1035" style="position:absolute;width:34975;height:23545" coordorigin="" coordsize="34975,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uppe 62" o:spid="_x0000_s1036" style="position:absolute;width:32658;height:23545" coordorigin=",-76" coordsize="32539,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Billede 1368025760" o:spid="_x0000_s1037" type="#_x0000_t75" style="position:absolute;left:231;top:-76;width:32308;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">
                      <v:imagedata r:id="rId55" o:title="" cropleft="1758f" cropright="1661f"/>
                    </v:shape>
                    <v:shape id="Tekstfelt 1368025761" o:spid="_x0000_s1038" type="#_x0000_t202" style="position:absolute;top:21640;width:32264;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3818DE7" w14:textId="77777777" w:rsidR="00237C94" w:rsidRPr="00102922" w:rsidRDefault="00237C94" w:rsidP="00774A0E">
                            <w:pPr>
                              <w:pStyle w:val="Caption"/>
                              <w:jc w:val="center"/>
                            </w:pPr>
                          </w:p>
                        </w:txbxContent>
                      </v:textbox>
                    </v:shape>
                  </v:group>
                  <v:shape id="Tekstfelt 1368025767" o:spid="_x0000_s1039" type="#_x0000_t202" style="position:absolute;left:1371;top:381;width:22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" fillcolor="white [3201]" stroked="f" strokeweight=".5pt">
                    <v:textbox>
                      <w:txbxContent>
                        <w:p w14:paraId="5C2DBC98" w14:textId="77777777" w:rsidR="00ED3F53" w:rsidRDefault="00ED3F53">
                          <w:r>
                            <w:t>1</w:t>
                          </w:r>
                        </w:p>
                      </w:txbxContent>
                    </v:textbox>
                  </v:shape>
                  <v:shape id="Tekstfelt 1368025769" o:spid="_x0000_s1040" type="#_x0000_t202" style="position:absolute;left:1371;top:17602;width:22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61A8FFB7" w14:textId="77777777" w:rsidR="00F70935" w:rsidRDefault="00F70935" w:rsidP="00F70935">
                          <w:r>
                            <w:t>8</w:t>
                          </w:r>
                        </w:p>
                      </w:txbxContent>
                    </v:textbox>
                  </v:shape>
                  <v:shape id="Tekstfelt 1368025770" o:spid="_x0000_s1041" type="#_x0000_t202" style="position:absolute;left:31165;top:17373;width:22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B66E9EC" w14:textId="77777777" w:rsidR="00F70935" w:rsidRDefault="001400BF" w:rsidP="00F70935">
                          <w:r>
                            <w:t>9</w:t>
                          </w:r>
                        </w:p>
                      </w:txbxContent>
                    </v:textbox>
                  </v:shape>
                  <v:shape id="Tekstfelt 1368025773" o:spid="_x0000_s1042" type="#_x0000_t202" style="position:absolute;left:31623;top:152;width:335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2628BF6E" w14:textId="77777777" w:rsidR="001400BF" w:rsidRDefault="001400BF" w:rsidP="001400BF">
                          <w:r>
                            <w:t>16</w:t>
                          </w:r>
                        </w:p>
                      </w:txbxContent>
                    </v:textbox>
                  </v:shape>
                </v:group>
                <v:shape id="Tekstfelt 1368025775" o:spid="_x0000_s1043" type="#_x0000_t202" style="position:absolute;top:21564;width:3497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04449763" w14:textId="6678EABD" w:rsidR="00F77C2D" w:rsidRPr="00BB6709" w:rsidRDefault="00F77C2D" w:rsidP="00F77C2D">
                        <w:pPr>
                          <w:pStyle w:val="Caption"/>
                          <w:jc w:val="center"/>
                          <w:rPr>
                            <w:noProof/>
                          </w:rPr>
                        </w:pPr>
                        <w:bookmarkStart w:id="136" w:name="_Ref29982457"/>
                        <w:r>
                          <w:t xml:space="preserve">Figur </w:t>
                        </w:r>
                        <w:r w:rsidR="003001BD">
                          <w:rPr>
                            <w:noProof/>
                          </w:rPr>
                          <w:fldChar w:fldCharType="begin"/>
                        </w:r>
                        <w:r w:rsidR="003001BD">
                          <w:rPr>
                            <w:noProof/>
                          </w:rPr>
                          <w:instrText xml:space="preserve"> SEQ Figur \* ARABIC </w:instrText>
                        </w:r>
                        <w:r w:rsidR="003001BD">
                          <w:rPr>
                            <w:noProof/>
                          </w:rPr>
                          <w:fldChar w:fldCharType="separate"/>
                        </w:r>
                        <w:r w:rsidR="00532564">
                          <w:rPr>
                            <w:noProof/>
                          </w:rPr>
                          <w:t>34</w:t>
                        </w:r>
                        <w:r w:rsidR="003001BD">
                          <w:rPr>
                            <w:noProof/>
                          </w:rPr>
                          <w:fldChar w:fldCharType="end"/>
                        </w:r>
                        <w:bookmarkEnd w:id="136"/>
                        <w:r>
                          <w:t xml:space="preserve"> Pinout for SOMO-II</w:t>
                        </w:r>
                        <w:r w:rsidR="00B14205">
                          <w:t xml:space="preserve"> </w:t>
                        </w:r>
                      </w:p>
                    </w:txbxContent>
                  </v:textbox>
                </v:shape>
                <w10:wrap type="square" anchorx="margin"/>
              </v:group>
            </w:pict>
          </mc:Fallback>
        </mc:AlternateContent>
      </w:r>
      <w:r w:rsidR="03C22DB1">
        <w:t>S</w:t>
      </w:r>
      <w:r w:rsidR="00D60EE7">
        <w:t>OMO-II</w:t>
      </w:r>
      <w:r w:rsidR="00C742EE">
        <w:t xml:space="preserve"> (Rasmus &amp; Camilla)</w:t>
      </w:r>
      <w:bookmarkEnd w:id="131"/>
      <w:bookmarkEnd w:id="132"/>
      <w:bookmarkEnd w:id="133"/>
      <w:bookmarkEnd w:id="134"/>
    </w:p>
    <w:p w14:paraId="63C84796" w14:textId="1C0C5416" w:rsidR="007F1909" w:rsidRPr="007F1909" w:rsidRDefault="5D97D7F5">
      <w:r>
        <w:t>SOMO-II er en forkortelse for navnet Sound Module-II, de</w:t>
      </w:r>
      <w:r w:rsidR="00970AAD">
        <w:t>t</w:t>
      </w:r>
      <w:r>
        <w:t xml:space="preserve"> er et hardware-komponent anvendt til at afspille lyd gennem en forbundet højtaler.</w:t>
      </w:r>
      <w:r w:rsidR="00E932E4">
        <w:fldChar w:fldCharType="begin" w:fldLock="1"/>
      </w:r>
      <w:r w:rsidR="00E932E4">
        <w:instrText>ADDIN CSL_CITATION {"citationItems":[{"id":"ITEM-1","itemData":{"author":[{"dropping-particle":"","family":"Module","given":"Embedded Audio-sound","non-dropping-particle":"","parse-names":false,"suffix":""}],"id":"ITEM-1","issue":"March","issued":{"date-parts":[["2019"]]},"page":"1-18","title":"Embedded Audio-Sound Module","type":"article-journal"},"uris":["http://www.mendeley.com/documents/?uuid=52645051-ac21-450c-a0c9-8d45ee239742"]}],"mendeley":{"formattedCitation":"(Module, 2019)","plainTextFormattedCitation":"(Module, 2019)"},"properties":{"noteIndex":0},"schema":"https://github.com/citation-style-language/schema/raw/master/csl-citation.json"}</w:instrText>
      </w:r>
      <w:r w:rsidR="00E932E4">
        <w:fldChar w:fldCharType="separate"/>
      </w:r>
      <w:r w:rsidR="00E932E4" w:rsidRPr="00E932E4">
        <w:rPr>
          <w:noProof/>
        </w:rPr>
        <w:t>(Module, 2019)</w:t>
      </w:r>
      <w:r w:rsidR="00E932E4">
        <w:fldChar w:fldCharType="end"/>
      </w:r>
      <w:r>
        <w:t xml:space="preserve"> SOMO-II kan gennem et SD-kort afspille de pågældende MP3-filer på SD-kortet og fungerer som forbindelsen mellem lydfiler og højtaler.</w:t>
      </w:r>
    </w:p>
    <w:p w14:paraId="26DA35AE" w14:textId="05303815" w:rsidR="00D60EE7" w:rsidRPr="006C0E90" w:rsidRDefault="00D60EE7" w:rsidP="00D60EE7">
      <w:r>
        <w:t xml:space="preserve">For at </w:t>
      </w:r>
      <w:r w:rsidR="74F5164D">
        <w:t>forbinde SOMO-</w:t>
      </w:r>
      <w:r w:rsidR="336231F5">
        <w:t>komponenten</w:t>
      </w:r>
      <w:r w:rsidR="172EBF70">
        <w:t>, anvendes</w:t>
      </w:r>
      <w:r>
        <w:t xml:space="preserve"> </w:t>
      </w:r>
      <w:r w:rsidR="203AD310">
        <w:t>opstillingen vist på</w:t>
      </w:r>
      <w:r>
        <w:t xml:space="preserve"> </w:t>
      </w:r>
      <w:r w:rsidR="00405EE7">
        <w:fldChar w:fldCharType="begin"/>
      </w:r>
      <w:r w:rsidR="00405EE7">
        <w:instrText xml:space="preserve"> REF _Ref29982617 \h </w:instrText>
      </w:r>
      <w:r w:rsidR="00405EE7">
        <w:fldChar w:fldCharType="separate"/>
      </w:r>
      <w:r w:rsidR="00532564">
        <w:t xml:space="preserve">Figur </w:t>
      </w:r>
      <w:r w:rsidR="00532564">
        <w:rPr>
          <w:noProof/>
        </w:rPr>
        <w:t>35</w:t>
      </w:r>
      <w:r w:rsidR="00405EE7">
        <w:fldChar w:fldCharType="end"/>
      </w:r>
      <w:r w:rsidR="3563C250">
        <w:t>.</w:t>
      </w:r>
      <w:r>
        <w:t xml:space="preserve"> </w:t>
      </w:r>
      <w:r w:rsidR="62D6B83F">
        <w:t xml:space="preserve">Som det ses på </w:t>
      </w:r>
      <w:r w:rsidR="00405EE7">
        <w:fldChar w:fldCharType="begin"/>
      </w:r>
      <w:r w:rsidR="00405EE7">
        <w:instrText xml:space="preserve"> REF _Ref29982617 \h </w:instrText>
      </w:r>
      <w:r w:rsidR="00405EE7">
        <w:fldChar w:fldCharType="separate"/>
      </w:r>
      <w:r w:rsidR="00532564">
        <w:t xml:space="preserve">Figur </w:t>
      </w:r>
      <w:r w:rsidR="00532564">
        <w:rPr>
          <w:noProof/>
        </w:rPr>
        <w:t>35</w:t>
      </w:r>
      <w:r w:rsidR="00405EE7">
        <w:fldChar w:fldCharType="end"/>
      </w:r>
      <w:r w:rsidR="62D6B83F">
        <w:t xml:space="preserve"> </w:t>
      </w:r>
      <w:r w:rsidR="005316FA">
        <w:t>f</w:t>
      </w:r>
      <w:r w:rsidR="50F87435">
        <w:t>orbindes SOMO-</w:t>
      </w:r>
      <w:r w:rsidR="6EF302E2">
        <w:t xml:space="preserve">II til en host, i </w:t>
      </w:r>
      <w:r w:rsidR="70082939">
        <w:t xml:space="preserve">tilfældet for opstillingen </w:t>
      </w:r>
      <w:r w:rsidR="44888365">
        <w:t>til bilen, er denne host en</w:t>
      </w:r>
      <w:r w:rsidR="70082939">
        <w:t xml:space="preserve"> </w:t>
      </w:r>
      <w:r w:rsidR="023F4C61">
        <w:t>Arduino</w:t>
      </w:r>
      <w:r w:rsidR="7249415F">
        <w:t>.</w:t>
      </w:r>
      <w:r w:rsidR="023F4C61">
        <w:t xml:space="preserve"> Arduinoen fortæller gennem</w:t>
      </w:r>
      <w:r w:rsidR="2A72B463">
        <w:t xml:space="preserve"> forbindelse</w:t>
      </w:r>
      <w:r w:rsidR="005316FA">
        <w:t>n</w:t>
      </w:r>
      <w:r w:rsidR="2A72B463">
        <w:t xml:space="preserve"> til SOMO-II</w:t>
      </w:r>
      <w:r w:rsidR="00C74CB1">
        <w:t xml:space="preserve"> ben</w:t>
      </w:r>
      <w:r w:rsidR="2A72B463">
        <w:t xml:space="preserve"> 11</w:t>
      </w:r>
      <w:r w:rsidR="00C87397">
        <w:t xml:space="preserve"> -</w:t>
      </w:r>
      <w:r w:rsidR="2A72B463">
        <w:t xml:space="preserve"> </w:t>
      </w:r>
      <w:r w:rsidR="023F4C61">
        <w:t>recei</w:t>
      </w:r>
      <w:r w:rsidR="2A72B463">
        <w:t xml:space="preserve">ver-benet, </w:t>
      </w:r>
      <w:r w:rsidR="023F4C61">
        <w:t xml:space="preserve">SOMO-II-komponenten, hvornår der er behov for </w:t>
      </w:r>
      <w:r w:rsidR="3B2DF937">
        <w:t xml:space="preserve">afspilning af lyd. </w:t>
      </w:r>
      <w:r w:rsidR="2A72B463">
        <w:t>Hertil anvendes</w:t>
      </w:r>
      <w:r>
        <w:t xml:space="preserve"> en </w:t>
      </w:r>
      <w:r w:rsidR="2A72B463">
        <w:t>1kOhms</w:t>
      </w:r>
      <w:r>
        <w:t xml:space="preserve"> modstand mellem </w:t>
      </w:r>
      <w:r w:rsidR="5F24E968">
        <w:t>Arduinoens</w:t>
      </w:r>
      <w:r>
        <w:t xml:space="preserve"> TX</w:t>
      </w:r>
      <w:r w:rsidR="2A72B463">
        <w:t>, transmitter-ben</w:t>
      </w:r>
      <w:r w:rsidR="264E9523">
        <w:t>, og</w:t>
      </w:r>
      <w:r w:rsidR="2A72B463">
        <w:t xml:space="preserve"> </w:t>
      </w:r>
      <w:r w:rsidR="5F24E968">
        <w:t>SOMO</w:t>
      </w:r>
      <w:r w:rsidR="000C797A">
        <w:t>’</w:t>
      </w:r>
      <w:r w:rsidR="5F24E968">
        <w:t>ens</w:t>
      </w:r>
      <w:r>
        <w:t xml:space="preserve"> RX for at undgå at </w:t>
      </w:r>
      <w:r w:rsidR="4DC1D60D">
        <w:t>SOMO</w:t>
      </w:r>
      <w:r w:rsidR="20A6C5B8">
        <w:t>'en</w:t>
      </w:r>
      <w:r>
        <w:t xml:space="preserve"> brænder af</w:t>
      </w:r>
      <w:r w:rsidR="00AF5ED0">
        <w:rPr>
          <w:rStyle w:val="FootnoteReference"/>
        </w:rPr>
        <w:footnoteReference w:id="2"/>
      </w:r>
      <w:r>
        <w:t>.</w:t>
      </w:r>
      <w:r w:rsidR="101D87EC">
        <w:t xml:space="preserve"> </w:t>
      </w:r>
      <w:r w:rsidR="48588E72">
        <w:t xml:space="preserve">Ben 15 og 16 på SOMO'en anvendes til forbindelsen af højtaleren, på </w:t>
      </w:r>
      <w:r w:rsidR="00405EE7">
        <w:fldChar w:fldCharType="begin"/>
      </w:r>
      <w:r w:rsidR="00405EE7">
        <w:instrText xml:space="preserve"> REF _Ref29982617 \h </w:instrText>
      </w:r>
      <w:r w:rsidR="00F3740B">
        <w:instrText xml:space="preserve"> \* MERGEFORMAT </w:instrText>
      </w:r>
      <w:r w:rsidR="00405EE7">
        <w:fldChar w:fldCharType="separate"/>
      </w:r>
      <w:r w:rsidR="00532564">
        <w:t xml:space="preserve">Figur </w:t>
      </w:r>
      <w:r w:rsidR="00532564">
        <w:rPr>
          <w:noProof/>
        </w:rPr>
        <w:t>35</w:t>
      </w:r>
      <w:r w:rsidR="00405EE7">
        <w:fldChar w:fldCharType="end"/>
      </w:r>
      <w:r w:rsidR="00405EE7">
        <w:t xml:space="preserve"> a</w:t>
      </w:r>
      <w:r w:rsidR="4017EBDB">
        <w:t>fbilledet som “SPK-” og “SPK</w:t>
      </w:r>
      <w:r w:rsidR="4B764F97">
        <w:t>+”.</w:t>
      </w:r>
    </w:p>
    <w:p w14:paraId="724764AA" w14:textId="77777777" w:rsidR="00554FF4" w:rsidRDefault="1CB64610" w:rsidP="00E865FF">
      <w:pPr>
        <w:keepNext/>
        <w:jc w:val="center"/>
      </w:pPr>
      <w:r>
        <w:rPr>
          <w:noProof/>
        </w:rPr>
        <w:drawing>
          <wp:inline distT="0" distB="0" distL="0" distR="0" wp14:anchorId="7E52441E" wp14:editId="5D349D4B">
            <wp:extent cx="4655818" cy="1874501"/>
            <wp:effectExtent l="0" t="0" r="0" b="0"/>
            <wp:docPr id="1867853830"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
                    <pic:cNvPicPr/>
                  </pic:nvPicPr>
                  <pic:blipFill>
                    <a:blip r:embed="rId56">
                      <a:extLst>
                        <a:ext uri="{28A0092B-C50C-407E-A947-70E740481C1C}">
                          <a14:useLocalDpi xmlns:a14="http://schemas.microsoft.com/office/drawing/2010/main" val="0"/>
                        </a:ext>
                      </a:extLst>
                    </a:blip>
                    <a:stretch>
                      <a:fillRect/>
                    </a:stretch>
                  </pic:blipFill>
                  <pic:spPr>
                    <a:xfrm>
                      <a:off x="0" y="0"/>
                      <a:ext cx="4655818" cy="1874501"/>
                    </a:xfrm>
                    <a:prstGeom prst="rect">
                      <a:avLst/>
                    </a:prstGeom>
                  </pic:spPr>
                </pic:pic>
              </a:graphicData>
            </a:graphic>
          </wp:inline>
        </w:drawing>
      </w:r>
    </w:p>
    <w:p w14:paraId="1C4A1A32" w14:textId="18D20071" w:rsidR="00D60EE7" w:rsidRDefault="00554FF4" w:rsidP="00E865FF">
      <w:pPr>
        <w:pStyle w:val="Caption"/>
        <w:jc w:val="center"/>
      </w:pPr>
      <w:bookmarkStart w:id="137" w:name="_Ref29982617"/>
      <w:bookmarkStart w:id="138" w:name="_Ref29976129"/>
      <w:r>
        <w:t xml:space="preserve">Figur </w:t>
      </w:r>
      <w:fldSimple w:instr=" SEQ Figur \* ARABIC ">
        <w:r w:rsidR="00532564">
          <w:rPr>
            <w:noProof/>
          </w:rPr>
          <w:t>35</w:t>
        </w:r>
      </w:fldSimple>
      <w:bookmarkEnd w:id="137"/>
      <w:r>
        <w:t xml:space="preserve"> Design af SOMO-II</w:t>
      </w:r>
      <w:bookmarkEnd w:id="138"/>
    </w:p>
    <w:p w14:paraId="0CF767D1" w14:textId="07FF9B58" w:rsidR="005253DC" w:rsidRPr="0019042E" w:rsidRDefault="00C80451">
      <w:r>
        <w:rPr>
          <w:noProof/>
        </w:rPr>
        <mc:AlternateContent>
          <mc:Choice Requires="wpg">
            <w:drawing>
              <wp:anchor distT="0" distB="0" distL="114300" distR="114300" simplePos="0" relativeHeight="251658252" behindDoc="0" locked="0" layoutInCell="1" allowOverlap="1" wp14:anchorId="10A07824" wp14:editId="46832BD9">
                <wp:simplePos x="0" y="0"/>
                <wp:positionH relativeFrom="column">
                  <wp:posOffset>2225040</wp:posOffset>
                </wp:positionH>
                <wp:positionV relativeFrom="paragraph">
                  <wp:posOffset>20955</wp:posOffset>
                </wp:positionV>
                <wp:extent cx="3498215" cy="2842260"/>
                <wp:effectExtent l="0" t="0" r="6985" b="0"/>
                <wp:wrapSquare wrapText="bothSides"/>
                <wp:docPr id="1368025768" name="Gruppe 1368025768"/>
                <wp:cNvGraphicFramePr/>
                <a:graphic xmlns:a="http://schemas.openxmlformats.org/drawingml/2006/main">
                  <a:graphicData uri="http://schemas.microsoft.com/office/word/2010/wordprocessingGroup">
                    <wpg:wgp>
                      <wpg:cNvGrpSpPr/>
                      <wpg:grpSpPr>
                        <a:xfrm>
                          <a:off x="0" y="0"/>
                          <a:ext cx="3498215" cy="2842260"/>
                          <a:chOff x="0" y="0"/>
                          <a:chExt cx="3498533" cy="2842260"/>
                        </a:xfrm>
                      </wpg:grpSpPr>
                      <pic:pic xmlns:pic="http://schemas.openxmlformats.org/drawingml/2006/picture">
                        <pic:nvPicPr>
                          <pic:cNvPr id="1368025769" name="Billede 1368025769" descr="C:\Users\Rasmus\Downloads\82120922_496799627901890_7189151860475822080_n.jpg"/>
                          <pic:cNvPicPr>
                            <a:picLocks noChangeAspect="1"/>
                          </pic:cNvPicPr>
                        </pic:nvPicPr>
                        <pic:blipFill rotWithShape="1">
                          <a:blip r:embed="rId57" cstate="print">
                            <a:extLst>
                              <a:ext uri="{28A0092B-C50C-407E-A947-70E740481C1C}">
                                <a14:useLocalDpi xmlns:a14="http://schemas.microsoft.com/office/drawing/2010/main" val="0"/>
                              </a:ext>
                            </a:extLst>
                          </a:blip>
                          <a:srcRect l="3461" t="2495" r="1865" b="4092"/>
                          <a:stretch/>
                        </pic:blipFill>
                        <pic:spPr bwMode="auto">
                          <a:xfrm rot="16200000">
                            <a:off x="421005" y="-421005"/>
                            <a:ext cx="2656205" cy="3498215"/>
                          </a:xfrm>
                          <a:prstGeom prst="rect">
                            <a:avLst/>
                          </a:prstGeom>
                          <a:noFill/>
                          <a:ln>
                            <a:noFill/>
                          </a:ln>
                          <a:extLst>
                            <a:ext uri="{53640926-AAD7-44D8-BBD7-CCE9431645EC}">
                              <a14:shadowObscured xmlns:a14="http://schemas.microsoft.com/office/drawing/2010/main"/>
                            </a:ext>
                          </a:extLst>
                        </pic:spPr>
                      </pic:pic>
                      <wps:wsp>
                        <wps:cNvPr id="1368025770" name="Tekstfelt 1368025770"/>
                        <wps:cNvSpPr txBox="1"/>
                        <wps:spPr>
                          <a:xfrm>
                            <a:off x="953" y="2709545"/>
                            <a:ext cx="3497580" cy="132715"/>
                          </a:xfrm>
                          <a:prstGeom prst="rect">
                            <a:avLst/>
                          </a:prstGeom>
                          <a:solidFill>
                            <a:prstClr val="white"/>
                          </a:solidFill>
                          <a:ln>
                            <a:noFill/>
                          </a:ln>
                        </wps:spPr>
                        <wps:txbx>
                          <w:txbxContent>
                            <w:p w14:paraId="53BE0143" w14:textId="6FD0FE12" w:rsidR="00C80451" w:rsidRPr="004A3250" w:rsidRDefault="00C80451" w:rsidP="00C80451">
                              <w:pPr>
                                <w:pStyle w:val="Caption"/>
                                <w:rPr>
                                  <w:noProof/>
                                </w:rPr>
                              </w:pPr>
                              <w:bookmarkStart w:id="139" w:name="_Ref29982479"/>
                              <w:r>
                                <w:t xml:space="preserve">Figur </w:t>
                              </w:r>
                              <w:fldSimple w:instr=" SEQ Figur \* ARABIC ">
                                <w:r w:rsidR="00532564">
                                  <w:rPr>
                                    <w:noProof/>
                                  </w:rPr>
                                  <w:t>36</w:t>
                                </w:r>
                              </w:fldSimple>
                              <w:bookmarkEnd w:id="139"/>
                              <w:r>
                                <w:t xml:space="preserve"> Testopstilling for SOMO-II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A07824" id="Gruppe 1368025768" o:spid="_x0000_s1044" style="position:absolute;margin-left:175.2pt;margin-top:1.65pt;width:275.45pt;height:223.8pt;z-index:251658252;mso-height-relative:margin" coordsize="34985,28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">
                <v:shape id="Billede 1368025769" o:spid="_x0000_s1045" type="#_x0000_t75" style="position:absolute;left:4210;top:-4210;width:26562;height:349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">
                  <v:imagedata r:id="rId58" o:title="82120922_496799627901890_7189151860475822080_n" croptop="1635f" cropbottom="2682f" cropleft="2268f" cropright="1222f"/>
                </v:shape>
                <v:shape id="Tekstfelt 1368025770" o:spid="_x0000_s1046" type="#_x0000_t202" style="position:absolute;left:9;top:27095;width:34976;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" stroked="f">
                  <v:textbox inset="0,0,0,0">
                    <w:txbxContent>
                      <w:p w14:paraId="53BE0143" w14:textId="6FD0FE12" w:rsidR="00C80451" w:rsidRPr="004A3250" w:rsidRDefault="00C80451" w:rsidP="00C80451">
                        <w:pPr>
                          <w:pStyle w:val="Caption"/>
                          <w:rPr>
                            <w:noProof/>
                          </w:rPr>
                        </w:pPr>
                        <w:bookmarkStart w:id="140" w:name="_Ref29982479"/>
                        <w:r>
                          <w:t xml:space="preserve">Figur </w:t>
                        </w:r>
                        <w:fldSimple w:instr=" SEQ Figur \* ARABIC ">
                          <w:r w:rsidR="00532564">
                            <w:rPr>
                              <w:noProof/>
                            </w:rPr>
                            <w:t>36</w:t>
                          </w:r>
                        </w:fldSimple>
                        <w:bookmarkEnd w:id="140"/>
                        <w:r>
                          <w:t xml:space="preserve"> Testopstilling for SOMO-II</w:t>
                        </w:r>
                      </w:p>
                    </w:txbxContent>
                  </v:textbox>
                </v:shape>
                <w10:wrap type="square"/>
              </v:group>
            </w:pict>
          </mc:Fallback>
        </mc:AlternateContent>
      </w:r>
      <w:r w:rsidR="00D60EE7">
        <w:t xml:space="preserve">Til </w:t>
      </w:r>
      <w:r w:rsidR="005408A5">
        <w:fldChar w:fldCharType="begin"/>
      </w:r>
      <w:r w:rsidR="005408A5">
        <w:instrText xml:space="preserve"> REF  _Ref29976129 \h </w:instrText>
      </w:r>
      <w:r w:rsidR="005408A5">
        <w:fldChar w:fldCharType="separate"/>
      </w:r>
      <w:r w:rsidR="00532564">
        <w:t xml:space="preserve">Figur </w:t>
      </w:r>
      <w:r w:rsidR="00532564">
        <w:rPr>
          <w:noProof/>
        </w:rPr>
        <w:t>35</w:t>
      </w:r>
      <w:r w:rsidR="00532564">
        <w:t xml:space="preserve"> Design af SOMO-II</w:t>
      </w:r>
      <w:r w:rsidR="005408A5">
        <w:fldChar w:fldCharType="end"/>
      </w:r>
      <w:r w:rsidR="00122251">
        <w:t xml:space="preserve"> </w:t>
      </w:r>
      <w:r w:rsidR="00D60EE7">
        <w:t xml:space="preserve">er databladet for SOMO-II anvendt og her er PINOUT-diagrammet fundet. Ifølge dokumentationen </w:t>
      </w:r>
      <w:r w:rsidR="003D7CD6">
        <w:t>ser den ud som på</w:t>
      </w:r>
      <w:r w:rsidR="00C80DEB">
        <w:t xml:space="preserve"> </w:t>
      </w:r>
      <w:r w:rsidR="00C80DEB">
        <w:fldChar w:fldCharType="begin"/>
      </w:r>
      <w:r w:rsidR="00C80DEB">
        <w:instrText xml:space="preserve"> REF _Ref29982457 \h </w:instrText>
      </w:r>
      <w:r w:rsidR="00C80DEB">
        <w:fldChar w:fldCharType="separate"/>
      </w:r>
      <w:r w:rsidR="00532564">
        <w:t xml:space="preserve">Figur </w:t>
      </w:r>
      <w:r w:rsidR="00532564">
        <w:rPr>
          <w:noProof/>
        </w:rPr>
        <w:t>34</w:t>
      </w:r>
      <w:r w:rsidR="00C80DEB">
        <w:fldChar w:fldCharType="end"/>
      </w:r>
      <w:r w:rsidR="00F77C2D">
        <w:t>.</w:t>
      </w:r>
      <w:r w:rsidR="00E77497">
        <w:t xml:space="preserve">På </w:t>
      </w:r>
      <w:r w:rsidR="00C80DEB">
        <w:fldChar w:fldCharType="begin"/>
      </w:r>
      <w:r w:rsidR="00C80DEB">
        <w:instrText xml:space="preserve"> REF _Ref29982479 \h </w:instrText>
      </w:r>
      <w:r w:rsidR="00C80DEB">
        <w:fldChar w:fldCharType="separate"/>
      </w:r>
      <w:r w:rsidR="00532564">
        <w:t xml:space="preserve">Figur </w:t>
      </w:r>
      <w:r w:rsidR="00532564">
        <w:rPr>
          <w:noProof/>
        </w:rPr>
        <w:t>36</w:t>
      </w:r>
      <w:r w:rsidR="00C80DEB">
        <w:fldChar w:fldCharType="end"/>
      </w:r>
      <w:r w:rsidR="00E77497">
        <w:t xml:space="preserve"> </w:t>
      </w:r>
      <w:r w:rsidR="00F646B4">
        <w:t xml:space="preserve">kan man se </w:t>
      </w:r>
      <w:r>
        <w:t>en test</w:t>
      </w:r>
      <w:r w:rsidR="00F646B4">
        <w:t>opstilling</w:t>
      </w:r>
      <w:r>
        <w:t xml:space="preserve"> af SOMO’en</w:t>
      </w:r>
      <w:r w:rsidR="00F646B4">
        <w:t xml:space="preserve"> </w:t>
      </w:r>
      <w:r w:rsidR="00A416A3">
        <w:t xml:space="preserve">på </w:t>
      </w:r>
      <w:r>
        <w:t>et</w:t>
      </w:r>
      <w:r w:rsidR="00A416A3">
        <w:t xml:space="preserve"> fumlebræt</w:t>
      </w:r>
      <w:r>
        <w:t>.</w:t>
      </w:r>
      <w:r w:rsidR="003125B8">
        <w:t xml:space="preserve"> </w:t>
      </w:r>
      <w:r>
        <w:t>Her kan man se</w:t>
      </w:r>
      <w:r w:rsidR="003125B8">
        <w:t xml:space="preserve"> en blå ledning</w:t>
      </w:r>
      <w:r>
        <w:t>, der</w:t>
      </w:r>
      <w:r w:rsidR="003125B8">
        <w:t xml:space="preserve"> </w:t>
      </w:r>
      <w:r>
        <w:t>løber</w:t>
      </w:r>
      <w:r w:rsidR="003125B8">
        <w:t xml:space="preserve"> fra TX</w:t>
      </w:r>
      <w:r w:rsidR="006361BB">
        <w:t xml:space="preserve"> på Arduinoen til RX på SOMO’en</w:t>
      </w:r>
      <w:r w:rsidR="00E42FA5">
        <w:t>, hvor der forinden er en 1k Ohm modstand.</w:t>
      </w:r>
      <w:r>
        <w:t xml:space="preserve"> Dette er </w:t>
      </w:r>
      <w:r w:rsidR="0019042E">
        <w:t>den serielle forbindelse mellem Arduinoen og SOMO’en.</w:t>
      </w:r>
      <w:bookmarkStart w:id="141" w:name="_Toc29898912"/>
    </w:p>
    <w:p w14:paraId="2FA7822A" w14:textId="77777777" w:rsidR="007A1221" w:rsidRDefault="007A1221" w:rsidP="007A1221"/>
    <w:p w14:paraId="59FF6DEE" w14:textId="0A566684" w:rsidR="009B6D78" w:rsidRPr="009B6D78" w:rsidRDefault="26BC2BCB" w:rsidP="007A1221">
      <w:pPr>
        <w:pStyle w:val="Heading4"/>
      </w:pPr>
      <w:r>
        <w:t>Sensor</w:t>
      </w:r>
      <w:r w:rsidR="00804987">
        <w:t xml:space="preserve"> (Andreas &amp; Anders)</w:t>
      </w:r>
      <w:bookmarkEnd w:id="141"/>
    </w:p>
    <w:p w14:paraId="1A16B4ED" w14:textId="4A98A6E2" w:rsidR="007A35E2" w:rsidRPr="007A35E2" w:rsidRDefault="001B1496" w:rsidP="007A35E2">
      <w:r>
        <w:t>For at bilen kan registrere refleksbrikkerne på banen</w:t>
      </w:r>
      <w:r w:rsidR="00292CBE">
        <w:t xml:space="preserve"> </w:t>
      </w:r>
      <w:r w:rsidR="00253E21">
        <w:t>er der behov for</w:t>
      </w:r>
      <w:r w:rsidR="00292CBE">
        <w:t xml:space="preserve"> </w:t>
      </w:r>
      <w:r w:rsidR="003323C3">
        <w:t>en lyssensor</w:t>
      </w:r>
      <w:r w:rsidR="00253E21">
        <w:t xml:space="preserve">. </w:t>
      </w:r>
      <w:r w:rsidR="00622FEE">
        <w:t xml:space="preserve">Her anvendes </w:t>
      </w:r>
      <w:r w:rsidR="003359C1">
        <w:t>to ens sensorkredsløb</w:t>
      </w:r>
      <w:r w:rsidR="003323C3">
        <w:t xml:space="preserve"> </w:t>
      </w:r>
      <w:r w:rsidR="00811065">
        <w:t xml:space="preserve">lavet under værkstedspraktik. </w:t>
      </w:r>
    </w:p>
    <w:p w14:paraId="305E552A" w14:textId="2B7ED9BB" w:rsidR="00D0464C" w:rsidRPr="00D0464C" w:rsidRDefault="00D0464C" w:rsidP="00D0464C">
      <w:bookmarkStart w:id="142" w:name="_Ref29899494"/>
      <w:r>
        <w:t>Sensoren</w:t>
      </w:r>
      <w:r w:rsidR="008E095C">
        <w:t xml:space="preserve">, som ses på </w:t>
      </w:r>
      <w:r w:rsidR="004E7531">
        <w:fldChar w:fldCharType="begin"/>
      </w:r>
      <w:r w:rsidR="004E7531">
        <w:instrText xml:space="preserve"> REF _Ref29899515 \h </w:instrText>
      </w:r>
      <w:r w:rsidR="004E7531">
        <w:fldChar w:fldCharType="separate"/>
      </w:r>
      <w:r w:rsidR="00532564">
        <w:t xml:space="preserve">Figur </w:t>
      </w:r>
      <w:r w:rsidR="00532564">
        <w:rPr>
          <w:noProof/>
        </w:rPr>
        <w:t>37</w:t>
      </w:r>
      <w:r w:rsidR="004E7531">
        <w:fldChar w:fldCharType="end"/>
      </w:r>
      <w:r w:rsidR="004E7531">
        <w:t>,</w:t>
      </w:r>
      <w:r>
        <w:t xml:space="preserve"> </w:t>
      </w:r>
      <w:r w:rsidR="00B56881">
        <w:t xml:space="preserve">udsender et </w:t>
      </w:r>
      <w:r w:rsidR="007A35E2">
        <w:t>ultra</w:t>
      </w:r>
      <w:r w:rsidR="00B56881">
        <w:t>rødt lys</w:t>
      </w:r>
      <w:r w:rsidR="00425CA2">
        <w:t>.</w:t>
      </w:r>
      <w:r w:rsidR="00B56881">
        <w:t xml:space="preserve"> </w:t>
      </w:r>
      <w:r w:rsidR="00425CA2">
        <w:t>V</w:t>
      </w:r>
      <w:r w:rsidR="00B56881">
        <w:t>ia refleksion</w:t>
      </w:r>
      <w:r w:rsidR="00425CA2">
        <w:t xml:space="preserve"> vil en fotodiode</w:t>
      </w:r>
      <w:r w:rsidR="00B56881">
        <w:t xml:space="preserve"> </w:t>
      </w:r>
      <w:r w:rsidR="002D0B9E" w:rsidRPr="002D0B9E">
        <w:t>absorbere</w:t>
      </w:r>
      <w:r w:rsidR="002D0B9E">
        <w:t xml:space="preserve"> det infrarøde lys</w:t>
      </w:r>
      <w:r w:rsidR="00425CA2">
        <w:t xml:space="preserve">, </w:t>
      </w:r>
      <w:r w:rsidR="00EE1791">
        <w:t>hvilket</w:t>
      </w:r>
      <w:r w:rsidR="00425CA2">
        <w:t xml:space="preserve"> vil </w:t>
      </w:r>
      <w:r w:rsidR="00EE1791">
        <w:t xml:space="preserve">generere </w:t>
      </w:r>
      <w:r w:rsidR="00DD3C34">
        <w:t>et signal</w:t>
      </w:r>
      <w:r w:rsidR="00EE1791">
        <w:t xml:space="preserve"> på et</w:t>
      </w:r>
      <w:r w:rsidR="00E74379">
        <w:t xml:space="preserve"> </w:t>
      </w:r>
      <w:r w:rsidR="002703E7">
        <w:t>Harwin-stik.</w:t>
      </w:r>
      <w:r w:rsidR="00DD3C34">
        <w:t xml:space="preserve"> Det</w:t>
      </w:r>
      <w:r w:rsidR="002703E7">
        <w:t xml:space="preserve">te signal videreføres </w:t>
      </w:r>
      <w:r w:rsidR="00DD16B0">
        <w:t>med ledninger</w:t>
      </w:r>
      <w:r w:rsidR="00DD3C34">
        <w:t xml:space="preserve"> </w:t>
      </w:r>
      <w:r w:rsidR="00475E49">
        <w:t>til Arduinoen</w:t>
      </w:r>
      <w:r w:rsidR="00F338EC">
        <w:t>, hvor det bruges</w:t>
      </w:r>
      <w:r w:rsidR="006E2FBF">
        <w:t xml:space="preserve"> til at lave interrupts</w:t>
      </w:r>
      <w:r w:rsidR="00F338EC">
        <w:t xml:space="preserve"> i programmet. </w:t>
      </w:r>
      <w:r w:rsidR="00B82D1C">
        <w:t xml:space="preserve"> </w:t>
      </w:r>
    </w:p>
    <w:p w14:paraId="0BB874D4" w14:textId="574C1B63" w:rsidR="008E095C" w:rsidRDefault="008E095C" w:rsidP="0016420F">
      <w:pPr>
        <w:jc w:val="center"/>
      </w:pPr>
      <w:r>
        <w:rPr>
          <w:noProof/>
        </w:rPr>
        <w:drawing>
          <wp:inline distT="0" distB="0" distL="0" distR="0" wp14:anchorId="547A91AE" wp14:editId="3136095C">
            <wp:extent cx="1841128" cy="3440207"/>
            <wp:effectExtent l="635" t="0" r="7620" b="7620"/>
            <wp:docPr id="14"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3771" r="14804"/>
                    <a:stretch/>
                  </pic:blipFill>
                  <pic:spPr bwMode="auto">
                    <a:xfrm rot="16200000">
                      <a:off x="0" y="0"/>
                      <a:ext cx="1853311" cy="3462971"/>
                    </a:xfrm>
                    <a:prstGeom prst="rect">
                      <a:avLst/>
                    </a:prstGeom>
                    <a:noFill/>
                    <a:ln>
                      <a:noFill/>
                    </a:ln>
                    <a:extLst>
                      <a:ext uri="{53640926-AAD7-44D8-BBD7-CCE9431645EC}">
                        <a14:shadowObscured xmlns:a14="http://schemas.microsoft.com/office/drawing/2010/main"/>
                      </a:ext>
                    </a:extLst>
                  </pic:spPr>
                </pic:pic>
              </a:graphicData>
            </a:graphic>
          </wp:inline>
        </w:drawing>
      </w:r>
    </w:p>
    <w:p w14:paraId="6563F3BF" w14:textId="20D667C2" w:rsidR="00C742EE" w:rsidRPr="009246ED" w:rsidRDefault="008E095C" w:rsidP="009246ED">
      <w:pPr>
        <w:pStyle w:val="Caption"/>
        <w:jc w:val="center"/>
      </w:pPr>
      <w:bookmarkStart w:id="143" w:name="_Ref29899515"/>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37</w:t>
      </w:r>
      <w:r w:rsidR="0025360C">
        <w:rPr>
          <w:noProof/>
        </w:rPr>
        <w:fldChar w:fldCharType="end"/>
      </w:r>
      <w:bookmarkEnd w:id="142"/>
      <w:bookmarkEnd w:id="143"/>
      <w:r>
        <w:t xml:space="preserve"> - sensor</w:t>
      </w:r>
      <w:r w:rsidR="00B574E1">
        <w:t>kredsløb</w:t>
      </w:r>
    </w:p>
    <w:p w14:paraId="13B9F870" w14:textId="77777777" w:rsidR="00C7713D" w:rsidRDefault="00C7713D">
      <w:pPr>
        <w:rPr>
          <w:rFonts w:asciiTheme="majorHAnsi" w:eastAsiaTheme="majorEastAsia" w:hAnsiTheme="majorHAnsi" w:cstheme="majorBidi"/>
          <w:color w:val="2F5496" w:themeColor="accent1" w:themeShade="BF"/>
          <w:sz w:val="32"/>
          <w:szCs w:val="32"/>
        </w:rPr>
      </w:pPr>
      <w:bookmarkStart w:id="144" w:name="_Toc29815596"/>
      <w:bookmarkStart w:id="145" w:name="_Toc29898913"/>
      <w:r>
        <w:br w:type="page"/>
      </w:r>
    </w:p>
    <w:p w14:paraId="5B40971F" w14:textId="43146A53" w:rsidR="7C66D49A" w:rsidRDefault="7BD11DEC" w:rsidP="00715453">
      <w:pPr>
        <w:pStyle w:val="Heading1"/>
      </w:pPr>
      <w:bookmarkStart w:id="146" w:name="_Toc30060186"/>
      <w:bookmarkStart w:id="147" w:name="_Toc30060820"/>
      <w:bookmarkStart w:id="148" w:name="_Toc30066568"/>
      <w:bookmarkStart w:id="149" w:name="_Toc30065834"/>
      <w:r w:rsidRPr="7BD11DEC">
        <w:t>Software</w:t>
      </w:r>
      <w:bookmarkEnd w:id="144"/>
      <w:bookmarkEnd w:id="145"/>
      <w:bookmarkEnd w:id="146"/>
      <w:bookmarkEnd w:id="147"/>
      <w:bookmarkEnd w:id="148"/>
      <w:bookmarkEnd w:id="149"/>
    </w:p>
    <w:p w14:paraId="72EA9A7D" w14:textId="1E8B7F7A" w:rsidR="00577E89" w:rsidRDefault="00577E89" w:rsidP="7C66D49A">
      <w:r>
        <w:t>Følgende afsnit beskrive</w:t>
      </w:r>
      <w:r w:rsidR="008F0696">
        <w:t>r</w:t>
      </w:r>
      <w:r>
        <w:t xml:space="preserve"> den overordnede software arkitektur og </w:t>
      </w:r>
      <w:r w:rsidR="002D198F">
        <w:t xml:space="preserve">herefter, hvordan de forskellige </w:t>
      </w:r>
      <w:r w:rsidR="009A7498">
        <w:t xml:space="preserve">klasser </w:t>
      </w:r>
      <w:r w:rsidR="00537B5F">
        <w:t xml:space="preserve">og deres funktioner </w:t>
      </w:r>
      <w:r w:rsidR="009A7498">
        <w:t>er opbygge</w:t>
      </w:r>
      <w:r w:rsidR="00537B5F">
        <w:t>t</w:t>
      </w:r>
      <w:r w:rsidR="003E7C90">
        <w:t xml:space="preserve">. </w:t>
      </w:r>
      <w:r w:rsidR="000C4F67">
        <w:t>Herunder vises</w:t>
      </w:r>
      <w:r w:rsidR="00904E2A">
        <w:t xml:space="preserve"> de forskellige testprogrammer for klasserne.</w:t>
      </w:r>
    </w:p>
    <w:p w14:paraId="4388CEE0" w14:textId="7E5F52C6" w:rsidR="00175F5A" w:rsidRPr="00175F5A" w:rsidRDefault="0663CE5F" w:rsidP="00F90B20">
      <w:pPr>
        <w:pStyle w:val="Heading2"/>
      </w:pPr>
      <w:bookmarkStart w:id="150" w:name="_Toc29815597"/>
      <w:bookmarkStart w:id="151" w:name="_Toc29898914"/>
      <w:bookmarkStart w:id="152" w:name="_Toc30060187"/>
      <w:bookmarkStart w:id="153" w:name="_Toc30060821"/>
      <w:bookmarkStart w:id="154" w:name="_Toc30066569"/>
      <w:bookmarkStart w:id="155" w:name="_Toc30065835"/>
      <w:r w:rsidRPr="045527B6">
        <w:t>S</w:t>
      </w:r>
      <w:r w:rsidRPr="335AE77A">
        <w:t>oftware arkitektur</w:t>
      </w:r>
      <w:bookmarkEnd w:id="150"/>
      <w:bookmarkEnd w:id="151"/>
      <w:r w:rsidR="00321507">
        <w:t xml:space="preserve"> (Alle)</w:t>
      </w:r>
      <w:bookmarkEnd w:id="152"/>
      <w:bookmarkEnd w:id="153"/>
      <w:bookmarkEnd w:id="154"/>
      <w:bookmarkEnd w:id="155"/>
    </w:p>
    <w:p w14:paraId="3CF5A8A8" w14:textId="4E7C65CC" w:rsidR="004E2291" w:rsidRPr="004E2291" w:rsidRDefault="006005F8" w:rsidP="004E2291">
      <w:r>
        <w:t xml:space="preserve">På </w:t>
      </w:r>
      <w:r>
        <w:fldChar w:fldCharType="begin"/>
      </w:r>
      <w:r>
        <w:instrText xml:space="preserve"> REF _Ref29896611 \h </w:instrText>
      </w:r>
      <w:r>
        <w:fldChar w:fldCharType="separate"/>
      </w:r>
      <w:r w:rsidR="00532564">
        <w:t xml:space="preserve">Figur </w:t>
      </w:r>
      <w:r w:rsidR="00532564">
        <w:rPr>
          <w:noProof/>
        </w:rPr>
        <w:t>38</w:t>
      </w:r>
      <w:r>
        <w:fldChar w:fldCharType="end"/>
      </w:r>
      <w:r>
        <w:t xml:space="preserve"> ses de</w:t>
      </w:r>
      <w:r w:rsidR="00BD58EF">
        <w:t>n samled</w:t>
      </w:r>
      <w:r w:rsidR="00B254BE">
        <w:t>e SW</w:t>
      </w:r>
      <w:r w:rsidR="00391365">
        <w:t>-</w:t>
      </w:r>
      <w:r w:rsidR="00B254BE">
        <w:t xml:space="preserve">arkitektur </w:t>
      </w:r>
      <w:r w:rsidR="00FC7F52">
        <w:t>opstillet i et UML klasse-diagram.</w:t>
      </w:r>
      <w:r w:rsidR="00283D95">
        <w:t xml:space="preserve"> </w:t>
      </w:r>
      <w:r w:rsidR="005131B2">
        <w:t>Principielt er det kun Motor og L</w:t>
      </w:r>
      <w:r w:rsidR="00AC42BB">
        <w:t>ed</w:t>
      </w:r>
      <w:r w:rsidR="004735DC">
        <w:t xml:space="preserve"> </w:t>
      </w:r>
      <w:r w:rsidR="005E48FE">
        <w:t>der er klasser</w:t>
      </w:r>
      <w:r w:rsidR="001A27D4">
        <w:t xml:space="preserve">, </w:t>
      </w:r>
      <w:r w:rsidR="00D64636">
        <w:t xml:space="preserve">men </w:t>
      </w:r>
      <w:r w:rsidR="008E6D0D">
        <w:t xml:space="preserve">for overskuelighedens skyld er </w:t>
      </w:r>
      <w:r w:rsidR="00D64636">
        <w:t xml:space="preserve">den samme notationsform holdt i hele diagrammet. </w:t>
      </w:r>
      <w:r w:rsidR="007D4E99">
        <w:t xml:space="preserve">Pilene </w:t>
      </w:r>
      <w:r w:rsidR="00193BAC">
        <w:t>til og fra</w:t>
      </w:r>
      <w:r w:rsidR="007D4E99">
        <w:t xml:space="preserve"> de moduler </w:t>
      </w:r>
      <w:r w:rsidR="00193BAC">
        <w:t xml:space="preserve">som ikke er klasser, </w:t>
      </w:r>
      <w:r w:rsidR="005739BE">
        <w:t xml:space="preserve">viser derfor naturligvis ikke </w:t>
      </w:r>
      <w:r w:rsidR="001244C6">
        <w:t xml:space="preserve">klasserelationer, men angiver på lignende vis, </w:t>
      </w:r>
      <w:r w:rsidR="003F02CF">
        <w:t xml:space="preserve">en relation mellem funktioner </w:t>
      </w:r>
      <w:r w:rsidR="003D1C4F">
        <w:t>og hvor</w:t>
      </w:r>
      <w:r w:rsidR="003D6D51">
        <w:t xml:space="preserve"> de </w:t>
      </w:r>
      <w:r w:rsidR="00134271">
        <w:t xml:space="preserve">anvendes. </w:t>
      </w:r>
    </w:p>
    <w:p w14:paraId="4F1C6E1D" w14:textId="5B4B920B" w:rsidR="006005F8" w:rsidRDefault="00321507" w:rsidP="0011295C">
      <w:r>
        <w:object w:dxaOrig="15516" w:dyaOrig="12961" w14:anchorId="5C65E3D8">
          <v:shape id="_x0000_i1026" type="#_x0000_t75" style="width:448.5pt;height:374.25pt" o:ole="">
            <v:imagedata r:id="rId60" o:title=""/>
          </v:shape>
          <o:OLEObject Type="Embed" ProgID="Visio.Drawing.15" ShapeID="_x0000_i1026" DrawAspect="Content" ObjectID="_1640661670" r:id="rId61"/>
        </w:object>
      </w:r>
    </w:p>
    <w:p w14:paraId="6EFC3D2A" w14:textId="0E87F23A" w:rsidR="5C75497A" w:rsidRDefault="006005F8" w:rsidP="00C53EEC">
      <w:pPr>
        <w:pStyle w:val="Caption"/>
        <w:jc w:val="center"/>
      </w:pPr>
      <w:bookmarkStart w:id="156" w:name="_Ref29896611"/>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38</w:t>
      </w:r>
      <w:r w:rsidR="0025360C">
        <w:rPr>
          <w:noProof/>
        </w:rPr>
        <w:fldChar w:fldCharType="end"/>
      </w:r>
      <w:bookmarkEnd w:id="156"/>
      <w:r>
        <w:t xml:space="preserve"> - </w:t>
      </w:r>
      <w:r w:rsidR="00F56C95">
        <w:t>UML klasse-</w:t>
      </w:r>
      <w:r>
        <w:t xml:space="preserve">diagram for </w:t>
      </w:r>
      <w:r w:rsidR="00F56C95">
        <w:t>den samlede SW</w:t>
      </w:r>
    </w:p>
    <w:p w14:paraId="0B383AA9" w14:textId="7D7D45FB" w:rsidR="1DC2EC6C" w:rsidRDefault="1DC2EC6C" w:rsidP="1DC2EC6C"/>
    <w:p w14:paraId="262F32C7" w14:textId="77777777" w:rsidR="00B827FA" w:rsidRDefault="00B827FA">
      <w:pPr>
        <w:rPr>
          <w:rFonts w:asciiTheme="majorHAnsi" w:eastAsiaTheme="majorEastAsia" w:hAnsiTheme="majorHAnsi" w:cstheme="majorBidi"/>
          <w:color w:val="2F5496" w:themeColor="accent1" w:themeShade="BF"/>
          <w:sz w:val="26"/>
          <w:szCs w:val="26"/>
        </w:rPr>
      </w:pPr>
      <w:bookmarkStart w:id="157" w:name="_Toc29815599"/>
      <w:bookmarkStart w:id="158" w:name="_Toc29898915"/>
      <w:r>
        <w:br w:type="page"/>
      </w:r>
    </w:p>
    <w:p w14:paraId="3CDBC3C6" w14:textId="45C65EBB" w:rsidR="498AF9F8" w:rsidRDefault="0663CE5F" w:rsidP="00F90B20">
      <w:pPr>
        <w:pStyle w:val="Heading2"/>
      </w:pPr>
      <w:bookmarkStart w:id="159" w:name="_Toc30060188"/>
      <w:bookmarkStart w:id="160" w:name="_Toc30060822"/>
      <w:bookmarkStart w:id="161" w:name="_Toc30066570"/>
      <w:bookmarkStart w:id="162" w:name="_Toc30065836"/>
      <w:r w:rsidRPr="045527B6">
        <w:t>Software design</w:t>
      </w:r>
      <w:bookmarkEnd w:id="157"/>
      <w:bookmarkEnd w:id="158"/>
      <w:bookmarkEnd w:id="159"/>
      <w:bookmarkEnd w:id="160"/>
      <w:bookmarkEnd w:id="161"/>
      <w:bookmarkEnd w:id="162"/>
    </w:p>
    <w:p w14:paraId="7B948FE8" w14:textId="2502F457" w:rsidR="0033432E" w:rsidRDefault="00961DE9" w:rsidP="022C5A46">
      <w:pPr>
        <w:rPr>
          <w:rFonts w:ascii="Calibri" w:eastAsia="Calibri" w:hAnsi="Calibri" w:cs="Calibri"/>
        </w:rPr>
      </w:pPr>
      <w:r>
        <w:rPr>
          <w:rFonts w:ascii="Calibri" w:eastAsia="Calibri" w:hAnsi="Calibri" w:cs="Calibri"/>
        </w:rPr>
        <w:t xml:space="preserve">Den </w:t>
      </w:r>
      <w:r w:rsidR="5BAE1A79" w:rsidRPr="5BAE1A79">
        <w:rPr>
          <w:rFonts w:ascii="Calibri" w:eastAsia="Calibri" w:hAnsi="Calibri" w:cs="Calibri"/>
        </w:rPr>
        <w:t>overordnede</w:t>
      </w:r>
      <w:r>
        <w:rPr>
          <w:rFonts w:ascii="Calibri" w:eastAsia="Calibri" w:hAnsi="Calibri" w:cs="Calibri"/>
        </w:rPr>
        <w:t xml:space="preserve"> </w:t>
      </w:r>
      <w:r w:rsidR="0004230C">
        <w:rPr>
          <w:rFonts w:ascii="Calibri" w:eastAsia="Calibri" w:hAnsi="Calibri" w:cs="Calibri"/>
        </w:rPr>
        <w:t xml:space="preserve">software </w:t>
      </w:r>
      <w:r w:rsidR="0761BC2D" w:rsidRPr="0761BC2D">
        <w:rPr>
          <w:rFonts w:ascii="Calibri" w:eastAsia="Calibri" w:hAnsi="Calibri" w:cs="Calibri"/>
        </w:rPr>
        <w:t>gennemløber</w:t>
      </w:r>
      <w:r w:rsidR="72B759F8" w:rsidRPr="72B759F8">
        <w:rPr>
          <w:rFonts w:ascii="Calibri" w:eastAsia="Calibri" w:hAnsi="Calibri" w:cs="Calibri"/>
        </w:rPr>
        <w:t>,</w:t>
      </w:r>
      <w:r w:rsidR="0761BC2D" w:rsidRPr="0761BC2D">
        <w:rPr>
          <w:rFonts w:ascii="Calibri" w:eastAsia="Calibri" w:hAnsi="Calibri" w:cs="Calibri"/>
        </w:rPr>
        <w:t xml:space="preserve"> </w:t>
      </w:r>
      <w:r w:rsidR="72B759F8" w:rsidRPr="72B759F8">
        <w:rPr>
          <w:rFonts w:ascii="Calibri" w:eastAsia="Calibri" w:hAnsi="Calibri" w:cs="Calibri"/>
        </w:rPr>
        <w:t xml:space="preserve">vha. signaler fra lyssensorerne, en række </w:t>
      </w:r>
      <w:r w:rsidR="19D49F85" w:rsidRPr="19D49F85">
        <w:rPr>
          <w:rFonts w:ascii="Calibri" w:eastAsia="Calibri" w:hAnsi="Calibri" w:cs="Calibri"/>
        </w:rPr>
        <w:t>cases</w:t>
      </w:r>
      <w:r w:rsidR="786494DF" w:rsidRPr="786494DF">
        <w:rPr>
          <w:rFonts w:ascii="Calibri" w:eastAsia="Calibri" w:hAnsi="Calibri" w:cs="Calibri"/>
        </w:rPr>
        <w:t xml:space="preserve">, </w:t>
      </w:r>
      <w:r w:rsidR="6F48A837" w:rsidRPr="6F48A837">
        <w:rPr>
          <w:rFonts w:ascii="Calibri" w:eastAsia="Calibri" w:hAnsi="Calibri" w:cs="Calibri"/>
        </w:rPr>
        <w:t>som</w:t>
      </w:r>
      <w:r w:rsidR="58F131F2" w:rsidRPr="58F131F2">
        <w:rPr>
          <w:rFonts w:ascii="Calibri" w:eastAsia="Calibri" w:hAnsi="Calibri" w:cs="Calibri"/>
        </w:rPr>
        <w:t xml:space="preserve"> udfører</w:t>
      </w:r>
      <w:r w:rsidR="0004230C">
        <w:rPr>
          <w:rFonts w:ascii="Calibri" w:eastAsia="Calibri" w:hAnsi="Calibri" w:cs="Calibri"/>
        </w:rPr>
        <w:t xml:space="preserve"> </w:t>
      </w:r>
      <w:r w:rsidR="00B271FE">
        <w:rPr>
          <w:rFonts w:ascii="Calibri" w:eastAsia="Calibri" w:hAnsi="Calibri" w:cs="Calibri"/>
        </w:rPr>
        <w:t>funktioner</w:t>
      </w:r>
      <w:r w:rsidR="19D49F85" w:rsidRPr="19D49F85">
        <w:rPr>
          <w:rFonts w:ascii="Calibri" w:eastAsia="Calibri" w:hAnsi="Calibri" w:cs="Calibri"/>
        </w:rPr>
        <w:t xml:space="preserve"> </w:t>
      </w:r>
      <w:r w:rsidR="6F48A837" w:rsidRPr="6F48A837">
        <w:rPr>
          <w:rFonts w:ascii="Calibri" w:eastAsia="Calibri" w:hAnsi="Calibri" w:cs="Calibri"/>
        </w:rPr>
        <w:t>der justerer</w:t>
      </w:r>
      <w:r w:rsidR="19D49F85" w:rsidRPr="19D49F85">
        <w:rPr>
          <w:rFonts w:ascii="Calibri" w:eastAsia="Calibri" w:hAnsi="Calibri" w:cs="Calibri"/>
        </w:rPr>
        <w:t xml:space="preserve"> bilens HW</w:t>
      </w:r>
      <w:r w:rsidR="00B271FE">
        <w:rPr>
          <w:rFonts w:ascii="Calibri" w:eastAsia="Calibri" w:hAnsi="Calibri" w:cs="Calibri"/>
        </w:rPr>
        <w:t xml:space="preserve">, </w:t>
      </w:r>
      <w:r w:rsidR="009A09FE">
        <w:rPr>
          <w:rFonts w:ascii="Calibri" w:eastAsia="Calibri" w:hAnsi="Calibri" w:cs="Calibri"/>
        </w:rPr>
        <w:t>til bestemte tidspunkter.</w:t>
      </w:r>
      <w:r w:rsidR="00B271FE">
        <w:rPr>
          <w:rFonts w:ascii="Calibri" w:eastAsia="Calibri" w:hAnsi="Calibri" w:cs="Calibri"/>
        </w:rPr>
        <w:t xml:space="preserve"> </w:t>
      </w:r>
    </w:p>
    <w:p w14:paraId="33AE1042" w14:textId="49289199" w:rsidR="00857B03" w:rsidRDefault="008C57EE" w:rsidP="022C5A46">
      <w:pPr>
        <w:rPr>
          <w:rFonts w:ascii="Calibri" w:eastAsia="Calibri" w:hAnsi="Calibri" w:cs="Calibri"/>
        </w:rPr>
      </w:pPr>
      <w:r>
        <w:rPr>
          <w:rFonts w:ascii="Calibri" w:eastAsia="Calibri" w:hAnsi="Calibri" w:cs="Calibri"/>
        </w:rPr>
        <w:t>V</w:t>
      </w:r>
      <w:r w:rsidR="00B271FE">
        <w:rPr>
          <w:rFonts w:ascii="Calibri" w:eastAsia="Calibri" w:hAnsi="Calibri" w:cs="Calibri"/>
        </w:rPr>
        <w:t>i</w:t>
      </w:r>
      <w:r w:rsidR="000F517D">
        <w:rPr>
          <w:rFonts w:ascii="Calibri" w:eastAsia="Calibri" w:hAnsi="Calibri" w:cs="Calibri"/>
        </w:rPr>
        <w:t xml:space="preserve"> har</w:t>
      </w:r>
      <w:r w:rsidR="00B271FE">
        <w:rPr>
          <w:rFonts w:ascii="Calibri" w:eastAsia="Calibri" w:hAnsi="Calibri" w:cs="Calibri"/>
        </w:rPr>
        <w:t xml:space="preserve"> tre </w:t>
      </w:r>
      <w:r w:rsidR="00B4221E">
        <w:rPr>
          <w:rFonts w:ascii="Calibri" w:eastAsia="Calibri" w:hAnsi="Calibri" w:cs="Calibri"/>
        </w:rPr>
        <w:t xml:space="preserve">forskellige </w:t>
      </w:r>
      <w:r w:rsidR="66E2C66D" w:rsidRPr="66E2C66D">
        <w:rPr>
          <w:rFonts w:ascii="Calibri" w:eastAsia="Calibri" w:hAnsi="Calibri" w:cs="Calibri"/>
        </w:rPr>
        <w:t xml:space="preserve">HW-specifikke </w:t>
      </w:r>
      <w:r w:rsidR="009E0B39">
        <w:rPr>
          <w:rFonts w:ascii="Calibri" w:eastAsia="Calibri" w:hAnsi="Calibri" w:cs="Calibri"/>
        </w:rPr>
        <w:t>funktioner/klasser</w:t>
      </w:r>
      <w:r w:rsidR="00FD1BFA">
        <w:rPr>
          <w:rFonts w:ascii="Calibri" w:eastAsia="Calibri" w:hAnsi="Calibri" w:cs="Calibri"/>
        </w:rPr>
        <w:t xml:space="preserve"> (Motor, </w:t>
      </w:r>
      <w:r w:rsidR="00BB5E07">
        <w:rPr>
          <w:rFonts w:ascii="Calibri" w:eastAsia="Calibri" w:hAnsi="Calibri" w:cs="Calibri"/>
        </w:rPr>
        <w:t>Led</w:t>
      </w:r>
      <w:r w:rsidR="00857B03">
        <w:rPr>
          <w:rFonts w:ascii="Calibri" w:eastAsia="Calibri" w:hAnsi="Calibri" w:cs="Calibri"/>
        </w:rPr>
        <w:t xml:space="preserve"> og SOM</w:t>
      </w:r>
      <w:r w:rsidR="00B34D8C">
        <w:rPr>
          <w:rFonts w:ascii="Calibri" w:eastAsia="Calibri" w:hAnsi="Calibri" w:cs="Calibri"/>
        </w:rPr>
        <w:t>O</w:t>
      </w:r>
      <w:r w:rsidR="00857B03">
        <w:rPr>
          <w:rFonts w:ascii="Calibri" w:eastAsia="Calibri" w:hAnsi="Calibri" w:cs="Calibri"/>
        </w:rPr>
        <w:t>)</w:t>
      </w:r>
      <w:r w:rsidR="009E0B39">
        <w:rPr>
          <w:rFonts w:ascii="Calibri" w:eastAsia="Calibri" w:hAnsi="Calibri" w:cs="Calibri"/>
        </w:rPr>
        <w:t xml:space="preserve">, der </w:t>
      </w:r>
      <w:r w:rsidR="31E17417" w:rsidRPr="31E17417">
        <w:rPr>
          <w:rFonts w:ascii="Calibri" w:eastAsia="Calibri" w:hAnsi="Calibri" w:cs="Calibri"/>
        </w:rPr>
        <w:t>råder</w:t>
      </w:r>
      <w:r w:rsidR="009E0B39">
        <w:rPr>
          <w:rFonts w:ascii="Calibri" w:eastAsia="Calibri" w:hAnsi="Calibri" w:cs="Calibri"/>
        </w:rPr>
        <w:t xml:space="preserve"> </w:t>
      </w:r>
      <w:r w:rsidR="00FC69E6">
        <w:rPr>
          <w:rFonts w:ascii="Calibri" w:eastAsia="Calibri" w:hAnsi="Calibri" w:cs="Calibri"/>
        </w:rPr>
        <w:t xml:space="preserve">over </w:t>
      </w:r>
      <w:r w:rsidR="31E17417" w:rsidRPr="31E17417">
        <w:rPr>
          <w:rFonts w:ascii="Calibri" w:eastAsia="Calibri" w:hAnsi="Calibri" w:cs="Calibri"/>
        </w:rPr>
        <w:t xml:space="preserve">hver </w:t>
      </w:r>
      <w:r w:rsidR="00FC69E6">
        <w:rPr>
          <w:rFonts w:ascii="Calibri" w:eastAsia="Calibri" w:hAnsi="Calibri" w:cs="Calibri"/>
        </w:rPr>
        <w:t xml:space="preserve">deres </w:t>
      </w:r>
      <w:r w:rsidR="31E17417" w:rsidRPr="31E17417">
        <w:rPr>
          <w:rFonts w:ascii="Calibri" w:eastAsia="Calibri" w:hAnsi="Calibri" w:cs="Calibri"/>
        </w:rPr>
        <w:t>del af</w:t>
      </w:r>
      <w:r w:rsidR="00987A11">
        <w:rPr>
          <w:rFonts w:ascii="Calibri" w:eastAsia="Calibri" w:hAnsi="Calibri" w:cs="Calibri"/>
        </w:rPr>
        <w:t xml:space="preserve"> bilen. </w:t>
      </w:r>
    </w:p>
    <w:p w14:paraId="519B7408" w14:textId="03F52072" w:rsidR="00B157F2" w:rsidRDefault="001918B7" w:rsidP="022C5A46">
      <w:pPr>
        <w:rPr>
          <w:rFonts w:ascii="Calibri" w:eastAsia="Calibri" w:hAnsi="Calibri" w:cs="Calibri"/>
        </w:rPr>
      </w:pPr>
      <w:r>
        <w:rPr>
          <w:rFonts w:ascii="Calibri" w:eastAsia="Calibri" w:hAnsi="Calibri" w:cs="Calibri"/>
        </w:rPr>
        <w:t xml:space="preserve">Yderligere </w:t>
      </w:r>
      <w:r w:rsidR="00F66E72">
        <w:rPr>
          <w:rFonts w:ascii="Calibri" w:eastAsia="Calibri" w:hAnsi="Calibri" w:cs="Calibri"/>
        </w:rPr>
        <w:t xml:space="preserve">består softwaren af </w:t>
      </w:r>
      <w:r w:rsidR="00D77190">
        <w:rPr>
          <w:rFonts w:ascii="Calibri" w:eastAsia="Calibri" w:hAnsi="Calibri" w:cs="Calibri"/>
        </w:rPr>
        <w:t>funktionen carControl</w:t>
      </w:r>
      <w:r w:rsidR="5BA4705F" w:rsidRPr="5BA4705F">
        <w:rPr>
          <w:rFonts w:ascii="Calibri" w:eastAsia="Calibri" w:hAnsi="Calibri" w:cs="Calibri"/>
        </w:rPr>
        <w:t>(), der sørger for at de rigtige justeringer</w:t>
      </w:r>
      <w:r w:rsidR="00D77190">
        <w:rPr>
          <w:rFonts w:ascii="Calibri" w:eastAsia="Calibri" w:hAnsi="Calibri" w:cs="Calibri"/>
        </w:rPr>
        <w:t xml:space="preserve"> </w:t>
      </w:r>
      <w:r w:rsidR="2D053C83" w:rsidRPr="2D053C83">
        <w:rPr>
          <w:rFonts w:ascii="Calibri" w:eastAsia="Calibri" w:hAnsi="Calibri" w:cs="Calibri"/>
        </w:rPr>
        <w:t xml:space="preserve">sker de </w:t>
      </w:r>
      <w:r w:rsidR="35847205" w:rsidRPr="35847205">
        <w:rPr>
          <w:rFonts w:ascii="Calibri" w:eastAsia="Calibri" w:hAnsi="Calibri" w:cs="Calibri"/>
        </w:rPr>
        <w:t>rigtige steder på banen</w:t>
      </w:r>
      <w:r w:rsidR="00194412">
        <w:rPr>
          <w:rFonts w:ascii="Calibri" w:eastAsia="Calibri" w:hAnsi="Calibri" w:cs="Calibri"/>
        </w:rPr>
        <w:t xml:space="preserve">. </w:t>
      </w:r>
    </w:p>
    <w:p w14:paraId="50008D34" w14:textId="3C47DA8F" w:rsidR="000F7C13" w:rsidRPr="001918B7" w:rsidRDefault="00194412" w:rsidP="022C5A46">
      <w:pPr>
        <w:rPr>
          <w:rFonts w:ascii="Calibri" w:eastAsia="Calibri" w:hAnsi="Calibri" w:cs="Calibri"/>
        </w:rPr>
      </w:pPr>
      <w:r>
        <w:rPr>
          <w:rFonts w:ascii="Calibri" w:eastAsia="Calibri" w:hAnsi="Calibri" w:cs="Calibri"/>
        </w:rPr>
        <w:t>Hovedalgoritmen, der befinder sig i main</w:t>
      </w:r>
      <w:r w:rsidR="00F95B17">
        <w:rPr>
          <w:rFonts w:ascii="Calibri" w:eastAsia="Calibri" w:hAnsi="Calibri" w:cs="Calibri"/>
        </w:rPr>
        <w:t>.cpp</w:t>
      </w:r>
      <w:r>
        <w:rPr>
          <w:rFonts w:ascii="Calibri" w:eastAsia="Calibri" w:hAnsi="Calibri" w:cs="Calibri"/>
        </w:rPr>
        <w:t xml:space="preserve">, bestemmer </w:t>
      </w:r>
      <w:r w:rsidR="70DD2504" w:rsidRPr="70DD2504">
        <w:rPr>
          <w:rFonts w:ascii="Calibri" w:eastAsia="Calibri" w:hAnsi="Calibri" w:cs="Calibri"/>
        </w:rPr>
        <w:t xml:space="preserve">hvornår bilen skal skifte </w:t>
      </w:r>
      <w:r w:rsidR="520B9406" w:rsidRPr="520B9406">
        <w:rPr>
          <w:rFonts w:ascii="Calibri" w:eastAsia="Calibri" w:hAnsi="Calibri" w:cs="Calibri"/>
        </w:rPr>
        <w:t>st</w:t>
      </w:r>
      <w:r w:rsidR="00D27D29">
        <w:rPr>
          <w:rFonts w:ascii="Calibri" w:eastAsia="Calibri" w:hAnsi="Calibri" w:cs="Calibri"/>
        </w:rPr>
        <w:t>a</w:t>
      </w:r>
      <w:r w:rsidR="520B9406" w:rsidRPr="520B9406">
        <w:rPr>
          <w:rFonts w:ascii="Calibri" w:eastAsia="Calibri" w:hAnsi="Calibri" w:cs="Calibri"/>
        </w:rPr>
        <w:t>die</w:t>
      </w:r>
      <w:r>
        <w:rPr>
          <w:rFonts w:ascii="Calibri" w:eastAsia="Calibri" w:hAnsi="Calibri" w:cs="Calibri"/>
        </w:rPr>
        <w:t xml:space="preserve"> og sender informationerne fra diverse funktioner/klasser videre til carControl.</w:t>
      </w:r>
      <w:r w:rsidR="00A65DA4">
        <w:rPr>
          <w:rFonts w:ascii="Calibri" w:eastAsia="Calibri" w:hAnsi="Calibri" w:cs="Calibri"/>
        </w:rPr>
        <w:t xml:space="preserve"> Algoritmen</w:t>
      </w:r>
      <w:r w:rsidR="00874E71">
        <w:rPr>
          <w:rFonts w:ascii="Calibri" w:eastAsia="Calibri" w:hAnsi="Calibri" w:cs="Calibri"/>
        </w:rPr>
        <w:t xml:space="preserve"> påbegynder </w:t>
      </w:r>
      <w:r w:rsidR="00446454">
        <w:rPr>
          <w:rFonts w:ascii="Calibri" w:eastAsia="Calibri" w:hAnsi="Calibri" w:cs="Calibri"/>
        </w:rPr>
        <w:t>selve funktionaliteten af alt software og er i</w:t>
      </w:r>
      <w:r w:rsidR="00AF2D69">
        <w:rPr>
          <w:rFonts w:ascii="Calibri" w:eastAsia="Calibri" w:hAnsi="Calibri" w:cs="Calibri"/>
        </w:rPr>
        <w:t xml:space="preserve"> </w:t>
      </w:r>
      <w:r w:rsidR="00446454">
        <w:rPr>
          <w:rFonts w:ascii="Calibri" w:eastAsia="Calibri" w:hAnsi="Calibri" w:cs="Calibri"/>
        </w:rPr>
        <w:t xml:space="preserve">stand til at </w:t>
      </w:r>
      <w:r w:rsidR="00AF2D69" w:rsidRPr="00AF2D69">
        <w:rPr>
          <w:rFonts w:ascii="Calibri" w:eastAsia="Calibri" w:hAnsi="Calibri" w:cs="Calibri"/>
        </w:rPr>
        <w:t>resette</w:t>
      </w:r>
      <w:r w:rsidR="00446454">
        <w:rPr>
          <w:rFonts w:ascii="Calibri" w:eastAsia="Calibri" w:hAnsi="Calibri" w:cs="Calibri"/>
        </w:rPr>
        <w:t xml:space="preserve"> </w:t>
      </w:r>
      <w:r w:rsidR="00904391">
        <w:rPr>
          <w:rFonts w:ascii="Calibri" w:eastAsia="Calibri" w:hAnsi="Calibri" w:cs="Calibri"/>
        </w:rPr>
        <w:t>og</w:t>
      </w:r>
      <w:r w:rsidR="00446454">
        <w:rPr>
          <w:rFonts w:ascii="Calibri" w:eastAsia="Calibri" w:hAnsi="Calibri" w:cs="Calibri"/>
        </w:rPr>
        <w:t xml:space="preserve"> s</w:t>
      </w:r>
      <w:r w:rsidR="00904391">
        <w:rPr>
          <w:rFonts w:ascii="Calibri" w:eastAsia="Calibri" w:hAnsi="Calibri" w:cs="Calibri"/>
        </w:rPr>
        <w:t>t</w:t>
      </w:r>
      <w:r w:rsidR="00446454">
        <w:rPr>
          <w:rFonts w:ascii="Calibri" w:eastAsia="Calibri" w:hAnsi="Calibri" w:cs="Calibri"/>
        </w:rPr>
        <w:t xml:space="preserve">oppe </w:t>
      </w:r>
      <w:r w:rsidR="00904391" w:rsidRPr="00904391">
        <w:rPr>
          <w:rFonts w:ascii="Calibri" w:eastAsia="Calibri" w:hAnsi="Calibri" w:cs="Calibri"/>
        </w:rPr>
        <w:t>processen</w:t>
      </w:r>
      <w:r w:rsidR="00191915">
        <w:rPr>
          <w:rFonts w:ascii="Calibri" w:eastAsia="Calibri" w:hAnsi="Calibri" w:cs="Calibri"/>
        </w:rPr>
        <w:t xml:space="preserve">, alt via trykknapper på </w:t>
      </w:r>
      <w:r w:rsidR="520B9406" w:rsidRPr="520B9406">
        <w:rPr>
          <w:rFonts w:ascii="Calibri" w:eastAsia="Calibri" w:hAnsi="Calibri" w:cs="Calibri"/>
        </w:rPr>
        <w:t>Arduino shield’et</w:t>
      </w:r>
      <w:r w:rsidR="00904391">
        <w:rPr>
          <w:rFonts w:ascii="Calibri" w:eastAsia="Calibri" w:hAnsi="Calibri" w:cs="Calibri"/>
        </w:rPr>
        <w:t>.</w:t>
      </w:r>
    </w:p>
    <w:p w14:paraId="26245A6C" w14:textId="5E0D8D0A" w:rsidR="498AF9F8" w:rsidRDefault="5A1FAC8D" w:rsidP="00B577FE">
      <w:pPr>
        <w:pStyle w:val="Heading3"/>
      </w:pPr>
      <w:bookmarkStart w:id="163" w:name="_Toc29815600"/>
      <w:bookmarkStart w:id="164" w:name="_Toc29898916"/>
      <w:bookmarkStart w:id="165" w:name="_Toc30060189"/>
      <w:bookmarkStart w:id="166" w:name="_Toc30060823"/>
      <w:bookmarkStart w:id="167" w:name="_Toc30066571"/>
      <w:bookmarkStart w:id="168" w:name="_Toc30065837"/>
      <w:r>
        <w:t>Motor</w:t>
      </w:r>
      <w:r w:rsidR="006972EA">
        <w:t xml:space="preserve"> </w:t>
      </w:r>
      <w:r>
        <w:t>software</w:t>
      </w:r>
      <w:r w:rsidR="498AF9F8">
        <w:t xml:space="preserve"> (</w:t>
      </w:r>
      <w:r w:rsidR="00C742EE">
        <w:t>G</w:t>
      </w:r>
      <w:r w:rsidR="498AF9F8">
        <w:t>ustav)</w:t>
      </w:r>
      <w:bookmarkEnd w:id="163"/>
      <w:bookmarkEnd w:id="164"/>
      <w:bookmarkEnd w:id="165"/>
      <w:bookmarkEnd w:id="166"/>
      <w:bookmarkEnd w:id="167"/>
      <w:bookmarkEnd w:id="168"/>
    </w:p>
    <w:p w14:paraId="43D66F4F" w14:textId="2BE46CEA" w:rsidR="5D4DB4CB" w:rsidRDefault="5D4DB4CB" w:rsidP="5D4DB4CB">
      <w:pPr>
        <w:rPr>
          <w:rFonts w:ascii="Calibri" w:eastAsia="Calibri" w:hAnsi="Calibri" w:cs="Calibri"/>
          <w:b/>
        </w:rPr>
      </w:pPr>
      <w:r w:rsidRPr="5D4DB4CB">
        <w:rPr>
          <w:rFonts w:ascii="Calibri" w:eastAsia="Calibri" w:hAnsi="Calibri" w:cs="Calibri"/>
          <w:b/>
        </w:rPr>
        <w:t>Modulbeskrivelse af klassen “Motor”</w:t>
      </w:r>
    </w:p>
    <w:p w14:paraId="280D8A29" w14:textId="0AB9B98F" w:rsidR="00C17E75" w:rsidRPr="00680592" w:rsidRDefault="00680592" w:rsidP="5D4DB4CB">
      <w:pPr>
        <w:rPr>
          <w:rFonts w:ascii="Calibri" w:eastAsia="Calibri" w:hAnsi="Calibri" w:cs="Calibri"/>
        </w:rPr>
      </w:pPr>
      <w:r>
        <w:rPr>
          <w:rFonts w:ascii="Calibri" w:eastAsia="Calibri" w:hAnsi="Calibri" w:cs="Calibri"/>
        </w:rPr>
        <w:t xml:space="preserve">Klassen Motor </w:t>
      </w:r>
      <w:r w:rsidR="002C6C82">
        <w:rPr>
          <w:rFonts w:ascii="Calibri" w:eastAsia="Calibri" w:hAnsi="Calibri" w:cs="Calibri"/>
        </w:rPr>
        <w:t xml:space="preserve">styrer retningen og hastigheden af motoren på bilen. Retningen styres af et digitalt signal til en transistor der styrer et relæ. Hastigheden styres af en transistor, som </w:t>
      </w:r>
      <w:r w:rsidR="007D765C">
        <w:rPr>
          <w:rFonts w:ascii="Calibri" w:eastAsia="Calibri" w:hAnsi="Calibri" w:cs="Calibri"/>
        </w:rPr>
        <w:t>styres</w:t>
      </w:r>
      <w:r w:rsidR="002C6C82">
        <w:rPr>
          <w:rFonts w:ascii="Calibri" w:eastAsia="Calibri" w:hAnsi="Calibri" w:cs="Calibri"/>
        </w:rPr>
        <w:t xml:space="preserve"> med en frekvens på 122Hz. </w:t>
      </w:r>
      <w:r w:rsidR="00722C04">
        <w:rPr>
          <w:rFonts w:ascii="Calibri" w:eastAsia="Calibri" w:hAnsi="Calibri" w:cs="Calibri"/>
        </w:rPr>
        <w:t>Klassens motor kan gå ind og ændre dutycycle for dette signal, for at styre hvor ofte signalet er tændt.</w:t>
      </w:r>
      <w:r w:rsidR="00FC0A9F">
        <w:rPr>
          <w:rFonts w:ascii="Calibri" w:eastAsia="Calibri" w:hAnsi="Calibri" w:cs="Calibri"/>
        </w:rPr>
        <w:t xml:space="preserve"> Klassens implementering kan overordnet ses på UML klassen </w:t>
      </w:r>
      <w:r w:rsidR="001B737E">
        <w:rPr>
          <w:rFonts w:ascii="Calibri" w:eastAsia="Calibri" w:hAnsi="Calibri" w:cs="Calibri"/>
        </w:rPr>
        <w:t>på</w:t>
      </w:r>
      <w:r w:rsidR="00FC0A9F">
        <w:rPr>
          <w:rFonts w:ascii="Calibri" w:eastAsia="Calibri" w:hAnsi="Calibri" w:cs="Calibri"/>
        </w:rPr>
        <w:t xml:space="preserve"> </w:t>
      </w:r>
      <w:r w:rsidR="001B737E">
        <w:rPr>
          <w:rFonts w:ascii="Calibri" w:eastAsia="Calibri" w:hAnsi="Calibri" w:cs="Calibri"/>
        </w:rPr>
        <w:fldChar w:fldCharType="begin"/>
      </w:r>
      <w:r w:rsidR="001B737E">
        <w:rPr>
          <w:rFonts w:ascii="Calibri" w:eastAsia="Calibri" w:hAnsi="Calibri" w:cs="Calibri"/>
        </w:rPr>
        <w:instrText xml:space="preserve"> REF _Ref29900488 \h </w:instrText>
      </w:r>
      <w:r w:rsidR="001B737E">
        <w:rPr>
          <w:rFonts w:ascii="Calibri" w:eastAsia="Calibri" w:hAnsi="Calibri" w:cs="Calibri"/>
        </w:rPr>
      </w:r>
      <w:r w:rsidR="001B737E">
        <w:rPr>
          <w:rFonts w:ascii="Calibri" w:eastAsia="Calibri" w:hAnsi="Calibri" w:cs="Calibri"/>
        </w:rPr>
        <w:fldChar w:fldCharType="separate"/>
      </w:r>
      <w:r w:rsidR="00532564" w:rsidRPr="00A816B7">
        <w:t xml:space="preserve">Figur </w:t>
      </w:r>
      <w:r w:rsidR="00532564">
        <w:rPr>
          <w:noProof/>
        </w:rPr>
        <w:t>39</w:t>
      </w:r>
      <w:r w:rsidR="001B737E">
        <w:rPr>
          <w:rFonts w:ascii="Calibri" w:eastAsia="Calibri" w:hAnsi="Calibri" w:cs="Calibri"/>
        </w:rPr>
        <w:fldChar w:fldCharType="end"/>
      </w:r>
      <w:r w:rsidR="001B737E">
        <w:rPr>
          <w:rFonts w:ascii="Calibri" w:eastAsia="Calibri" w:hAnsi="Calibri" w:cs="Calibri"/>
        </w:rPr>
        <w:t>.</w:t>
      </w:r>
    </w:p>
    <w:p w14:paraId="420D3F91" w14:textId="5BEB7FEA" w:rsidR="00F12513" w:rsidRDefault="001A36EA" w:rsidP="00F12513">
      <w:pPr>
        <w:keepNext/>
        <w:jc w:val="center"/>
      </w:pPr>
      <w:r>
        <w:object w:dxaOrig="7056" w:dyaOrig="3216" w14:anchorId="4C2534F6">
          <v:shape id="_x0000_i1027" type="#_x0000_t75" style="width:286.5pt;height:130.5pt" o:ole="">
            <v:imagedata r:id="rId62" o:title=""/>
          </v:shape>
          <o:OLEObject Type="Embed" ProgID="Visio.Drawing.15" ShapeID="_x0000_i1027" DrawAspect="Content" ObjectID="_1640661671" r:id="rId63"/>
        </w:object>
      </w:r>
    </w:p>
    <w:p w14:paraId="14E7B75E" w14:textId="418CA82A" w:rsidR="00916770" w:rsidRPr="00A816B7" w:rsidRDefault="00F12513" w:rsidP="00F12513">
      <w:pPr>
        <w:pStyle w:val="Caption"/>
        <w:jc w:val="center"/>
        <w:rPr>
          <w:rFonts w:ascii="Calibri" w:eastAsia="Calibri" w:hAnsi="Calibri" w:cs="Calibri"/>
        </w:rPr>
      </w:pPr>
      <w:bookmarkStart w:id="169" w:name="_Ref29900488"/>
      <w:r w:rsidRPr="00A816B7">
        <w:t xml:space="preserve">Figur </w:t>
      </w:r>
      <w:r>
        <w:fldChar w:fldCharType="begin"/>
      </w:r>
      <w:r w:rsidRPr="00A816B7">
        <w:instrText xml:space="preserve"> SEQ Figur \* ARABIC </w:instrText>
      </w:r>
      <w:r>
        <w:fldChar w:fldCharType="separate"/>
      </w:r>
      <w:r w:rsidR="00532564">
        <w:rPr>
          <w:noProof/>
        </w:rPr>
        <w:t>39</w:t>
      </w:r>
      <w:r>
        <w:fldChar w:fldCharType="end"/>
      </w:r>
      <w:bookmarkEnd w:id="169"/>
      <w:r w:rsidRPr="00A816B7">
        <w:t xml:space="preserve"> UML notation for </w:t>
      </w:r>
      <w:r w:rsidR="008671C2" w:rsidRPr="00A816B7">
        <w:t>Motor</w:t>
      </w:r>
    </w:p>
    <w:p w14:paraId="7B57677B" w14:textId="2BCCE3CD" w:rsidR="5D4DB4CB" w:rsidRDefault="5D4DB4CB" w:rsidP="5D4DB4CB">
      <w:pPr>
        <w:rPr>
          <w:rFonts w:ascii="Calibri" w:eastAsia="Calibri" w:hAnsi="Calibri" w:cs="Calibri"/>
        </w:rPr>
      </w:pPr>
      <w:r w:rsidRPr="5D4DB4CB">
        <w:rPr>
          <w:rFonts w:ascii="Calibri" w:eastAsia="Calibri" w:hAnsi="Calibri" w:cs="Calibri"/>
          <w:b/>
        </w:rPr>
        <w:t>Ansvar:</w:t>
      </w:r>
      <w:r w:rsidR="00253CB3">
        <w:rPr>
          <w:rFonts w:ascii="Calibri" w:eastAsia="Calibri" w:hAnsi="Calibri" w:cs="Calibri"/>
        </w:rPr>
        <w:t xml:space="preserve"> </w:t>
      </w:r>
      <w:r w:rsidRPr="5D4DB4CB">
        <w:rPr>
          <w:rFonts w:ascii="Calibri" w:eastAsia="Calibri" w:hAnsi="Calibri" w:cs="Calibri"/>
        </w:rPr>
        <w:t xml:space="preserve">Kontrol af bilens motor, så den kan køre fremad eller baglæns med en variabel hastighed. </w:t>
      </w:r>
    </w:p>
    <w:p w14:paraId="4724A3B1" w14:textId="062B5658" w:rsidR="5D4DB4CB" w:rsidRPr="003924D4" w:rsidRDefault="5D4DB4CB" w:rsidP="5D4DB4CB">
      <w:pPr>
        <w:rPr>
          <w:rFonts w:ascii="Calibri" w:eastAsia="Calibri" w:hAnsi="Calibri" w:cs="Calibri"/>
          <w:b/>
        </w:rPr>
      </w:pPr>
      <w:r w:rsidRPr="003924D4">
        <w:rPr>
          <w:rFonts w:ascii="Calibri" w:eastAsia="Calibri" w:hAnsi="Calibri" w:cs="Calibri"/>
          <w:b/>
        </w:rPr>
        <w:t>Motor()</w:t>
      </w:r>
    </w:p>
    <w:p w14:paraId="26D40D41" w14:textId="00E24CAF" w:rsidR="5D4DB4CB" w:rsidRDefault="5D4DB4CB" w:rsidP="5D4DB4CB">
      <w:pPr>
        <w:ind w:firstLine="1304"/>
        <w:rPr>
          <w:rFonts w:ascii="Calibri" w:eastAsia="Calibri" w:hAnsi="Calibri" w:cs="Calibri"/>
        </w:rPr>
      </w:pPr>
      <w:r w:rsidRPr="5D4DB4CB">
        <w:rPr>
          <w:rFonts w:ascii="Calibri" w:eastAsia="Calibri" w:hAnsi="Calibri" w:cs="Calibri"/>
        </w:rPr>
        <w:t xml:space="preserve">Parametre: </w:t>
      </w:r>
      <w:r w:rsidR="003A3950">
        <w:rPr>
          <w:rFonts w:ascii="Calibri" w:eastAsia="Calibri" w:hAnsi="Calibri" w:cs="Calibri"/>
        </w:rPr>
        <w:t>Ingen</w:t>
      </w:r>
    </w:p>
    <w:p w14:paraId="2FCA3CA9" w14:textId="75478B3F" w:rsidR="5D4DB4CB" w:rsidRDefault="5D4DB4CB" w:rsidP="5D4DB4CB">
      <w:pPr>
        <w:ind w:left="1304"/>
        <w:rPr>
          <w:rFonts w:ascii="Calibri" w:eastAsia="Calibri" w:hAnsi="Calibri" w:cs="Calibri"/>
        </w:rPr>
      </w:pPr>
      <w:r w:rsidRPr="5D4DB4CB">
        <w:rPr>
          <w:rFonts w:ascii="Calibri" w:eastAsia="Calibri" w:hAnsi="Calibri" w:cs="Calibri"/>
        </w:rPr>
        <w:t>Returværdi:</w:t>
      </w:r>
      <w:r w:rsidR="003A3950">
        <w:rPr>
          <w:rFonts w:ascii="Calibri" w:eastAsia="Calibri" w:hAnsi="Calibri" w:cs="Calibri"/>
        </w:rPr>
        <w:t xml:space="preserve"> Ingen</w:t>
      </w:r>
    </w:p>
    <w:p w14:paraId="24DEB2A5" w14:textId="0FE759CB" w:rsidR="5D4DB4CB" w:rsidRDefault="5D4DB4CB" w:rsidP="00925F2E">
      <w:pPr>
        <w:ind w:left="1304"/>
        <w:rPr>
          <w:rFonts w:ascii="Calibri" w:eastAsia="Calibri" w:hAnsi="Calibri" w:cs="Calibri"/>
        </w:rPr>
      </w:pPr>
      <w:r w:rsidRPr="5D4DB4CB">
        <w:rPr>
          <w:rFonts w:ascii="Calibri" w:eastAsia="Calibri" w:hAnsi="Calibri" w:cs="Calibri"/>
        </w:rPr>
        <w:t>Beskrivelse:</w:t>
      </w:r>
      <w:r w:rsidR="003A3950">
        <w:rPr>
          <w:rFonts w:ascii="Calibri" w:eastAsia="Calibri" w:hAnsi="Calibri" w:cs="Calibri"/>
        </w:rPr>
        <w:t xml:space="preserve"> </w:t>
      </w:r>
      <w:r w:rsidR="00D45F3B">
        <w:rPr>
          <w:rFonts w:ascii="Calibri" w:eastAsia="Calibri" w:hAnsi="Calibri" w:cs="Calibri"/>
        </w:rPr>
        <w:t>C</w:t>
      </w:r>
      <w:r w:rsidR="00734A55">
        <w:rPr>
          <w:rFonts w:ascii="Calibri" w:eastAsia="Calibri" w:hAnsi="Calibri" w:cs="Calibri"/>
        </w:rPr>
        <w:t xml:space="preserve">onstructor. </w:t>
      </w:r>
      <w:r w:rsidR="00704969">
        <w:rPr>
          <w:rFonts w:ascii="Calibri" w:eastAsia="Calibri" w:hAnsi="Calibri" w:cs="Calibri"/>
        </w:rPr>
        <w:t>Opsæt</w:t>
      </w:r>
      <w:r w:rsidR="002E4849">
        <w:rPr>
          <w:rFonts w:ascii="Calibri" w:eastAsia="Calibri" w:hAnsi="Calibri" w:cs="Calibri"/>
        </w:rPr>
        <w:t xml:space="preserve">ning </w:t>
      </w:r>
      <w:r w:rsidR="00BF3955">
        <w:rPr>
          <w:rFonts w:ascii="Calibri" w:eastAsia="Calibri" w:hAnsi="Calibri" w:cs="Calibri"/>
        </w:rPr>
        <w:t xml:space="preserve">af </w:t>
      </w:r>
      <w:r w:rsidR="004F3879">
        <w:rPr>
          <w:rFonts w:ascii="Calibri" w:eastAsia="Calibri" w:hAnsi="Calibri" w:cs="Calibri"/>
        </w:rPr>
        <w:t xml:space="preserve">porte </w:t>
      </w:r>
      <w:r w:rsidR="0098534C">
        <w:rPr>
          <w:rFonts w:ascii="Calibri" w:eastAsia="Calibri" w:hAnsi="Calibri" w:cs="Calibri"/>
        </w:rPr>
        <w:t>PE3 og PJ1</w:t>
      </w:r>
      <w:r w:rsidR="00353F4D">
        <w:rPr>
          <w:rFonts w:ascii="Calibri" w:eastAsia="Calibri" w:hAnsi="Calibri" w:cs="Calibri"/>
        </w:rPr>
        <w:t xml:space="preserve"> til motor signaler, samt motor i fremad position og hastighed 0</w:t>
      </w:r>
    </w:p>
    <w:p w14:paraId="73F8DF49" w14:textId="5D6E585F" w:rsidR="5D4DB4CB" w:rsidRPr="003924D4" w:rsidRDefault="00734A55" w:rsidP="5D4DB4CB">
      <w:pPr>
        <w:rPr>
          <w:rFonts w:ascii="Calibri" w:eastAsia="Calibri" w:hAnsi="Calibri" w:cs="Calibri"/>
          <w:b/>
        </w:rPr>
      </w:pPr>
      <w:r w:rsidRPr="003924D4">
        <w:rPr>
          <w:rFonts w:ascii="Calibri" w:eastAsia="Calibri" w:hAnsi="Calibri" w:cs="Calibri"/>
          <w:b/>
        </w:rPr>
        <w:t>v</w:t>
      </w:r>
      <w:r w:rsidR="5D4DB4CB" w:rsidRPr="003924D4">
        <w:rPr>
          <w:rFonts w:ascii="Calibri" w:eastAsia="Calibri" w:hAnsi="Calibri" w:cs="Calibri"/>
          <w:b/>
        </w:rPr>
        <w:t xml:space="preserve">oid </w:t>
      </w:r>
      <w:r w:rsidR="00840680" w:rsidRPr="003924D4">
        <w:rPr>
          <w:rFonts w:ascii="Calibri" w:eastAsia="Calibri" w:hAnsi="Calibri" w:cs="Calibri"/>
          <w:b/>
        </w:rPr>
        <w:t>setSpeed</w:t>
      </w:r>
      <w:r w:rsidR="5D4DB4CB" w:rsidRPr="003924D4">
        <w:rPr>
          <w:rFonts w:ascii="Calibri" w:eastAsia="Calibri" w:hAnsi="Calibri" w:cs="Calibri"/>
          <w:b/>
        </w:rPr>
        <w:t xml:space="preserve"> (</w:t>
      </w:r>
      <w:r w:rsidR="00C87ACD" w:rsidRPr="003924D4">
        <w:rPr>
          <w:rFonts w:ascii="Calibri" w:eastAsia="Calibri" w:hAnsi="Calibri" w:cs="Calibri"/>
          <w:b/>
        </w:rPr>
        <w:t>unsigned char</w:t>
      </w:r>
      <w:r w:rsidR="5D4DB4CB" w:rsidRPr="003924D4">
        <w:rPr>
          <w:rFonts w:ascii="Calibri" w:eastAsia="Calibri" w:hAnsi="Calibri" w:cs="Calibri"/>
          <w:b/>
        </w:rPr>
        <w:t>)</w:t>
      </w:r>
    </w:p>
    <w:p w14:paraId="3FA6ABD8" w14:textId="60734660" w:rsidR="5D4DB4CB" w:rsidRDefault="5D4DB4CB" w:rsidP="5D4DB4CB">
      <w:pPr>
        <w:ind w:firstLine="1304"/>
        <w:rPr>
          <w:rFonts w:ascii="Calibri" w:eastAsia="Calibri" w:hAnsi="Calibri" w:cs="Calibri"/>
        </w:rPr>
      </w:pPr>
      <w:r w:rsidRPr="00C60797">
        <w:rPr>
          <w:rFonts w:ascii="Calibri" w:eastAsia="Calibri" w:hAnsi="Calibri" w:cs="Calibri"/>
        </w:rPr>
        <w:t xml:space="preserve">Parametre: </w:t>
      </w:r>
      <w:r w:rsidR="00525750">
        <w:rPr>
          <w:rFonts w:ascii="Calibri" w:eastAsia="Calibri" w:hAnsi="Calibri" w:cs="Calibri"/>
        </w:rPr>
        <w:t>speed, et tal mellem 0-255 der fortæller motorens hastighed</w:t>
      </w:r>
    </w:p>
    <w:p w14:paraId="24C2FABF" w14:textId="181FF436" w:rsidR="5D4DB4CB" w:rsidRDefault="5D4DB4CB" w:rsidP="5D4DB4CB">
      <w:pPr>
        <w:ind w:left="1304"/>
        <w:rPr>
          <w:rFonts w:ascii="Calibri" w:eastAsia="Calibri" w:hAnsi="Calibri" w:cs="Calibri"/>
        </w:rPr>
      </w:pPr>
      <w:r w:rsidRPr="00C60797">
        <w:rPr>
          <w:rFonts w:ascii="Calibri" w:eastAsia="Calibri" w:hAnsi="Calibri" w:cs="Calibri"/>
        </w:rPr>
        <w:t>Returværdi:</w:t>
      </w:r>
      <w:r w:rsidR="00A67A75">
        <w:rPr>
          <w:rFonts w:ascii="Calibri" w:eastAsia="Calibri" w:hAnsi="Calibri" w:cs="Calibri"/>
        </w:rPr>
        <w:t xml:space="preserve"> ingen</w:t>
      </w:r>
    </w:p>
    <w:p w14:paraId="0CC6CAEC" w14:textId="68B31C7F" w:rsidR="002A144A" w:rsidRPr="002A144A" w:rsidRDefault="5D4DB4CB" w:rsidP="002A144A">
      <w:pPr>
        <w:ind w:left="1304"/>
        <w:rPr>
          <w:rFonts w:ascii="Calibri" w:eastAsia="Calibri" w:hAnsi="Calibri" w:cs="Calibri"/>
        </w:rPr>
      </w:pPr>
      <w:r w:rsidRPr="5D4DB4CB">
        <w:rPr>
          <w:rFonts w:ascii="Calibri" w:eastAsia="Calibri" w:hAnsi="Calibri" w:cs="Calibri"/>
        </w:rPr>
        <w:t>Beskrivelse:</w:t>
      </w:r>
      <w:r w:rsidR="00A67A75">
        <w:rPr>
          <w:rFonts w:ascii="Calibri" w:eastAsia="Calibri" w:hAnsi="Calibri" w:cs="Calibri"/>
        </w:rPr>
        <w:t xml:space="preserve"> Tjekker om speed</w:t>
      </w:r>
      <w:r w:rsidR="008001C0">
        <w:rPr>
          <w:rFonts w:ascii="Calibri" w:eastAsia="Calibri" w:hAnsi="Calibri" w:cs="Calibri"/>
        </w:rPr>
        <w:t>_</w:t>
      </w:r>
      <w:r w:rsidR="00A67A75">
        <w:rPr>
          <w:rFonts w:ascii="Calibri" w:eastAsia="Calibri" w:hAnsi="Calibri" w:cs="Calibri"/>
        </w:rPr>
        <w:t xml:space="preserve"> er en acceptabel værdi (0-255). </w:t>
      </w:r>
      <w:r w:rsidR="00A67A75" w:rsidRPr="006D1B12">
        <w:rPr>
          <w:rFonts w:ascii="Calibri" w:eastAsia="Calibri" w:hAnsi="Calibri" w:cs="Calibri"/>
        </w:rPr>
        <w:t xml:space="preserve">Hvis </w:t>
      </w:r>
      <w:r w:rsidR="006D1B12">
        <w:rPr>
          <w:rFonts w:ascii="Calibri" w:eastAsia="Calibri" w:hAnsi="Calibri" w:cs="Calibri"/>
        </w:rPr>
        <w:t xml:space="preserve">speed_ </w:t>
      </w:r>
      <w:r w:rsidR="008001C0">
        <w:rPr>
          <w:rFonts w:ascii="Calibri" w:eastAsia="Calibri" w:hAnsi="Calibri" w:cs="Calibri"/>
        </w:rPr>
        <w:t xml:space="preserve">er acceptabel vil </w:t>
      </w:r>
      <w:r w:rsidR="00EA57F9">
        <w:rPr>
          <w:rFonts w:ascii="Calibri" w:eastAsia="Calibri" w:hAnsi="Calibri" w:cs="Calibri"/>
        </w:rPr>
        <w:t>værdien blive sat, ellers vil speed_ blive 0</w:t>
      </w:r>
      <w:r w:rsidR="008001C0">
        <w:rPr>
          <w:rFonts w:ascii="Calibri" w:eastAsia="Calibri" w:hAnsi="Calibri" w:cs="Calibri"/>
        </w:rPr>
        <w:t>.</w:t>
      </w:r>
      <w:r w:rsidR="006D1B12" w:rsidRPr="004F3193">
        <w:rPr>
          <w:rFonts w:ascii="Calibri" w:eastAsia="Calibri" w:hAnsi="Calibri" w:cs="Calibri"/>
        </w:rPr>
        <w:t xml:space="preserve"> </w:t>
      </w:r>
      <w:r w:rsidR="004F3193" w:rsidRPr="004F3193">
        <w:rPr>
          <w:rFonts w:ascii="Calibri" w:eastAsia="Calibri" w:hAnsi="Calibri" w:cs="Calibri"/>
        </w:rPr>
        <w:t>Desuden starte</w:t>
      </w:r>
      <w:r w:rsidR="004F3193">
        <w:rPr>
          <w:rFonts w:ascii="Calibri" w:eastAsia="Calibri" w:hAnsi="Calibri" w:cs="Calibri"/>
        </w:rPr>
        <w:t xml:space="preserve">r den et </w:t>
      </w:r>
      <w:r w:rsidR="007F2127">
        <w:rPr>
          <w:rFonts w:ascii="Calibri" w:eastAsia="Calibri" w:hAnsi="Calibri" w:cs="Calibri"/>
        </w:rPr>
        <w:t xml:space="preserve">8-bit </w:t>
      </w:r>
      <w:r w:rsidR="004F3193">
        <w:rPr>
          <w:rFonts w:ascii="Calibri" w:eastAsia="Calibri" w:hAnsi="Calibri" w:cs="Calibri"/>
        </w:rPr>
        <w:t>non-fast PWM</w:t>
      </w:r>
      <w:r w:rsidR="00215F82">
        <w:rPr>
          <w:rFonts w:ascii="Calibri" w:eastAsia="Calibri" w:hAnsi="Calibri" w:cs="Calibri"/>
        </w:rPr>
        <w:t>-</w:t>
      </w:r>
      <w:r w:rsidR="001467EE">
        <w:rPr>
          <w:rFonts w:ascii="Calibri" w:eastAsia="Calibri" w:hAnsi="Calibri" w:cs="Calibri"/>
        </w:rPr>
        <w:t>signal</w:t>
      </w:r>
      <w:r w:rsidR="004F3193">
        <w:rPr>
          <w:rFonts w:ascii="Calibri" w:eastAsia="Calibri" w:hAnsi="Calibri" w:cs="Calibri"/>
        </w:rPr>
        <w:t xml:space="preserve"> </w:t>
      </w:r>
      <w:r w:rsidR="001F4EC4">
        <w:rPr>
          <w:rFonts w:ascii="Calibri" w:eastAsia="Calibri" w:hAnsi="Calibri" w:cs="Calibri"/>
        </w:rPr>
        <w:t xml:space="preserve"> i non-inverting mode, </w:t>
      </w:r>
      <w:r w:rsidR="00D1518A">
        <w:rPr>
          <w:rFonts w:ascii="Calibri" w:eastAsia="Calibri" w:hAnsi="Calibri" w:cs="Calibri"/>
        </w:rPr>
        <w:t>på timer</w:t>
      </w:r>
      <w:r w:rsidR="00A1178D">
        <w:rPr>
          <w:rFonts w:ascii="Calibri" w:eastAsia="Calibri" w:hAnsi="Calibri" w:cs="Calibri"/>
        </w:rPr>
        <w:t>3</w:t>
      </w:r>
      <w:r w:rsidR="00D1518A">
        <w:rPr>
          <w:rFonts w:ascii="Calibri" w:eastAsia="Calibri" w:hAnsi="Calibri" w:cs="Calibri"/>
        </w:rPr>
        <w:t xml:space="preserve"> </w:t>
      </w:r>
      <w:r w:rsidR="004F3193">
        <w:rPr>
          <w:rFonts w:ascii="Calibri" w:eastAsia="Calibri" w:hAnsi="Calibri" w:cs="Calibri"/>
        </w:rPr>
        <w:t>med e</w:t>
      </w:r>
      <w:r w:rsidR="00D1518A">
        <w:rPr>
          <w:rFonts w:ascii="Calibri" w:eastAsia="Calibri" w:hAnsi="Calibri" w:cs="Calibri"/>
        </w:rPr>
        <w:t>n</w:t>
      </w:r>
      <w:r w:rsidR="004F3193">
        <w:rPr>
          <w:rFonts w:ascii="Calibri" w:eastAsia="Calibri" w:hAnsi="Calibri" w:cs="Calibri"/>
        </w:rPr>
        <w:t xml:space="preserve"> frekvens på cirka 1</w:t>
      </w:r>
      <w:r w:rsidR="00B3740C">
        <w:rPr>
          <w:rFonts w:ascii="Calibri" w:eastAsia="Calibri" w:hAnsi="Calibri" w:cs="Calibri"/>
        </w:rPr>
        <w:t>00</w:t>
      </w:r>
      <w:r w:rsidR="004F3193">
        <w:rPr>
          <w:rFonts w:ascii="Calibri" w:eastAsia="Calibri" w:hAnsi="Calibri" w:cs="Calibri"/>
        </w:rPr>
        <w:t>Hz</w:t>
      </w:r>
      <w:r w:rsidR="0026136A">
        <w:rPr>
          <w:rFonts w:ascii="Calibri" w:eastAsia="Calibri" w:hAnsi="Calibri" w:cs="Calibri"/>
        </w:rPr>
        <w:t xml:space="preserve"> Fra</w:t>
      </w:r>
      <w:r w:rsidR="00B3740C">
        <w:rPr>
          <w:rFonts w:ascii="Calibri" w:eastAsia="Calibri" w:hAnsi="Calibri" w:cs="Calibri"/>
        </w:rPr>
        <w:t xml:space="preserve"> Øvelse 4</w:t>
      </w:r>
      <w:r w:rsidR="0026136A">
        <w:rPr>
          <w:rFonts w:ascii="Calibri" w:eastAsia="Calibri" w:hAnsi="Calibri" w:cs="Calibri"/>
        </w:rPr>
        <w:t>, findes det, at denne frekvens er optimal</w:t>
      </w:r>
      <w:r w:rsidR="001467EE">
        <w:rPr>
          <w:rFonts w:ascii="Calibri" w:eastAsia="Calibri" w:hAnsi="Calibri" w:cs="Calibri"/>
        </w:rPr>
        <w:t>.</w:t>
      </w:r>
    </w:p>
    <w:p w14:paraId="6E2B11C4" w14:textId="353B7CFD" w:rsidR="000D1AB7" w:rsidRPr="005E48FE" w:rsidRDefault="008375A9" w:rsidP="000D1AB7">
      <w:pPr>
        <w:ind w:left="1304"/>
        <w:rPr>
          <w:rFonts w:ascii="Cambria Math" w:eastAsia="Calibri" w:hAnsi="Cambria Math" w:cs="Calibri"/>
          <w:oMath/>
        </w:rPr>
      </w:pPr>
      <m:oMathPara>
        <m:oMath>
          <m:r>
            <w:rPr>
              <w:rFonts w:ascii="Cambria Math" w:eastAsia="Calibri" w:hAnsi="Cambria Math" w:cs="Calibri"/>
            </w:rPr>
            <m:t>Prescaler=</m:t>
          </m:r>
          <m:f>
            <m:fPr>
              <m:ctrlPr>
                <w:rPr>
                  <w:rFonts w:ascii="Cambria Math" w:eastAsia="Calibri" w:hAnsi="Cambria Math" w:cs="Calibri"/>
                  <w:i/>
                </w:rPr>
              </m:ctrlPr>
            </m:fPr>
            <m:num>
              <m:sSub>
                <m:sSubPr>
                  <m:ctrlPr>
                    <w:rPr>
                      <w:rFonts w:ascii="Cambria Math" w:eastAsia="Calibri" w:hAnsi="Cambria Math" w:cs="Calibri"/>
                      <w:i/>
                    </w:rPr>
                  </m:ctrlPr>
                </m:sSubPr>
                <m:e>
                  <m:r>
                    <w:rPr>
                      <w:rFonts w:ascii="Cambria Math" w:eastAsia="Calibri" w:hAnsi="Cambria Math" w:cs="Calibri"/>
                    </w:rPr>
                    <m:t>F</m:t>
                  </m:r>
                </m:e>
                <m:sub>
                  <m:r>
                    <w:rPr>
                      <w:rFonts w:ascii="Cambria Math" w:eastAsia="Calibri" w:hAnsi="Cambria Math" w:cs="Calibri"/>
                    </w:rPr>
                    <m:t>CPU</m:t>
                  </m:r>
                </m:sub>
              </m:sSub>
            </m:num>
            <m:den>
              <m:r>
                <w:rPr>
                  <w:rFonts w:ascii="Cambria Math" w:eastAsia="Calibri" w:hAnsi="Cambria Math" w:cs="Calibri"/>
                </w:rPr>
                <m:t>2*Frekvens*Top</m:t>
              </m:r>
            </m:den>
          </m:f>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16.000.000Hz</m:t>
              </m:r>
            </m:num>
            <m:den>
              <m:r>
                <w:rPr>
                  <w:rFonts w:ascii="Cambria Math" w:eastAsia="Calibri" w:hAnsi="Cambria Math" w:cs="Calibri"/>
                </w:rPr>
                <m:t>2*100Hz*256</m:t>
              </m:r>
            </m:den>
          </m:f>
          <m:r>
            <w:rPr>
              <w:rFonts w:ascii="Cambria Math" w:eastAsia="Calibri" w:hAnsi="Cambria Math" w:cs="Calibri"/>
            </w:rPr>
            <m:t>=</m:t>
          </m:r>
          <m:r>
            <w:rPr>
              <w:rFonts w:ascii="Cambria Math" w:eastAsia="Adobe Heiti Std R" w:hAnsi="Cambria Math" w:cs="Calibri"/>
            </w:rPr>
            <m:t>3</m:t>
          </m:r>
          <m:r>
            <w:rPr>
              <w:rFonts w:ascii="Cambria Math" w:eastAsia="Calibri" w:hAnsi="Cambria Math" w:cs="Calibri"/>
            </w:rPr>
            <m:t>12.5</m:t>
          </m:r>
          <m:r>
            <w:rPr>
              <w:rFonts w:ascii="Cambria Math" w:eastAsia="Calibri" w:hAnsi="Cambria Math" w:cs="Calibri" w:hint="eastAsia"/>
            </w:rPr>
            <m:t>≈</m:t>
          </m:r>
          <m:r>
            <w:rPr>
              <w:rFonts w:ascii="Cambria Math" w:eastAsia="Calibri" w:hAnsi="Cambria Math" w:cs="Calibri"/>
            </w:rPr>
            <m:t>256</m:t>
          </m:r>
        </m:oMath>
      </m:oMathPara>
    </w:p>
    <w:p w14:paraId="605CFE9B" w14:textId="4AB20912" w:rsidR="000E42D2" w:rsidRPr="00AE5393" w:rsidRDefault="000E42D2" w:rsidP="00AE5393">
      <w:pPr>
        <w:pStyle w:val="Caption"/>
        <w:keepNext/>
        <w:jc w:val="center"/>
      </w:pPr>
      <w:bookmarkStart w:id="170" w:name="_Ref29973972"/>
      <w:r>
        <w:t xml:space="preserve">Ligning </w:t>
      </w:r>
      <w:fldSimple w:instr=" SEQ Ligning \* ARABIC ">
        <w:r w:rsidR="00532564">
          <w:rPr>
            <w:noProof/>
          </w:rPr>
          <w:t>1</w:t>
        </w:r>
      </w:fldSimple>
      <w:bookmarkEnd w:id="170"/>
      <w:r>
        <w:t>. Beregning af prescaler til Timer3</w:t>
      </w:r>
    </w:p>
    <w:p w14:paraId="7DF9418F" w14:textId="0934E4A9" w:rsidR="00B14650" w:rsidRDefault="007315A3" w:rsidP="000D100E">
      <w:pPr>
        <w:ind w:left="1304"/>
        <w:rPr>
          <w:rFonts w:ascii="Calibri" w:eastAsia="Calibri" w:hAnsi="Calibri" w:cs="Calibri"/>
        </w:rPr>
      </w:pPr>
      <w:r>
        <w:rPr>
          <w:rFonts w:ascii="Calibri" w:eastAsia="Calibri" w:hAnsi="Calibri" w:cs="Calibri"/>
        </w:rPr>
        <w:t xml:space="preserve">Prescaler for Timer3 kan beregnes som i </w:t>
      </w:r>
      <w:r>
        <w:rPr>
          <w:rFonts w:ascii="Calibri" w:eastAsia="Calibri" w:hAnsi="Calibri" w:cs="Calibri"/>
        </w:rPr>
        <w:fldChar w:fldCharType="begin"/>
      </w:r>
      <w:r>
        <w:rPr>
          <w:rFonts w:ascii="Calibri" w:eastAsia="Calibri" w:hAnsi="Calibri" w:cs="Calibri"/>
        </w:rPr>
        <w:instrText xml:space="preserve"> REF _Ref29973972 \h </w:instrText>
      </w:r>
      <w:r>
        <w:rPr>
          <w:rFonts w:ascii="Calibri" w:eastAsia="Calibri" w:hAnsi="Calibri" w:cs="Calibri"/>
        </w:rPr>
      </w:r>
      <w:r>
        <w:rPr>
          <w:rFonts w:ascii="Calibri" w:eastAsia="Calibri" w:hAnsi="Calibri" w:cs="Calibri"/>
        </w:rPr>
        <w:fldChar w:fldCharType="separate"/>
      </w:r>
      <w:r w:rsidR="00532564">
        <w:t xml:space="preserve">Ligning </w:t>
      </w:r>
      <w:r w:rsidR="00532564">
        <w:rPr>
          <w:noProof/>
        </w:rPr>
        <w:t>1</w:t>
      </w:r>
      <w:r>
        <w:rPr>
          <w:rFonts w:ascii="Calibri" w:eastAsia="Calibri" w:hAnsi="Calibri" w:cs="Calibri"/>
        </w:rPr>
        <w:fldChar w:fldCharType="end"/>
      </w:r>
      <w:r w:rsidR="00855E1E">
        <w:rPr>
          <w:rFonts w:ascii="Calibri" w:eastAsia="Calibri" w:hAnsi="Calibri" w:cs="Calibri"/>
        </w:rPr>
        <w:t xml:space="preserve">. Det rundes op/ned </w:t>
      </w:r>
      <w:r w:rsidR="00BD66AD">
        <w:rPr>
          <w:rFonts w:ascii="Calibri" w:eastAsia="Calibri" w:hAnsi="Calibri" w:cs="Calibri"/>
        </w:rPr>
        <w:t>til nærmeste mulige presc</w:t>
      </w:r>
      <w:r w:rsidR="00344ABA">
        <w:rPr>
          <w:rFonts w:ascii="Calibri" w:eastAsia="Calibri" w:hAnsi="Calibri" w:cs="Calibri"/>
        </w:rPr>
        <w:t>aler</w:t>
      </w:r>
      <w:r w:rsidR="005D39AF">
        <w:rPr>
          <w:rFonts w:ascii="Calibri" w:eastAsia="Calibri" w:hAnsi="Calibri" w:cs="Calibri"/>
        </w:rPr>
        <w:t>, hvilket giver en prescaler på 256.</w:t>
      </w:r>
      <w:r w:rsidR="00284EFD">
        <w:rPr>
          <w:rFonts w:ascii="Calibri" w:eastAsia="Calibri" w:hAnsi="Calibri" w:cs="Calibri"/>
        </w:rPr>
        <w:t xml:space="preserve"> Derfor bliver den endelige frekvens 122Hz, som det kan ses på </w:t>
      </w:r>
      <w:r w:rsidR="00284EFD">
        <w:rPr>
          <w:rFonts w:ascii="Calibri" w:eastAsia="Calibri" w:hAnsi="Calibri" w:cs="Calibri"/>
        </w:rPr>
        <w:fldChar w:fldCharType="begin"/>
      </w:r>
      <w:r w:rsidR="00284EFD">
        <w:rPr>
          <w:rFonts w:ascii="Calibri" w:eastAsia="Calibri" w:hAnsi="Calibri" w:cs="Calibri"/>
        </w:rPr>
        <w:instrText xml:space="preserve"> REF _Ref30077074 \h </w:instrText>
      </w:r>
      <w:r w:rsidR="00284EFD">
        <w:rPr>
          <w:rFonts w:ascii="Calibri" w:eastAsia="Calibri" w:hAnsi="Calibri" w:cs="Calibri"/>
        </w:rPr>
      </w:r>
      <w:r w:rsidR="00284EFD">
        <w:rPr>
          <w:rFonts w:ascii="Calibri" w:eastAsia="Calibri" w:hAnsi="Calibri" w:cs="Calibri"/>
        </w:rPr>
        <w:fldChar w:fldCharType="separate"/>
      </w:r>
      <w:r w:rsidR="00532564">
        <w:t xml:space="preserve">Ligning </w:t>
      </w:r>
      <w:r w:rsidR="00532564">
        <w:rPr>
          <w:noProof/>
        </w:rPr>
        <w:t>2</w:t>
      </w:r>
      <w:r w:rsidR="00284EFD">
        <w:rPr>
          <w:rFonts w:ascii="Calibri" w:eastAsia="Calibri" w:hAnsi="Calibri" w:cs="Calibri"/>
        </w:rPr>
        <w:fldChar w:fldCharType="end"/>
      </w:r>
      <w:r w:rsidR="00284EFD">
        <w:rPr>
          <w:rFonts w:ascii="Calibri" w:eastAsia="Calibri" w:hAnsi="Calibri" w:cs="Calibri"/>
        </w:rPr>
        <w:t>.</w:t>
      </w:r>
      <w:r w:rsidR="001467EE">
        <w:rPr>
          <w:rFonts w:ascii="Calibri" w:eastAsia="Calibri" w:hAnsi="Calibri" w:cs="Calibri"/>
        </w:rPr>
        <w:t xml:space="preserve"> </w:t>
      </w:r>
      <w:r w:rsidR="00D1518A">
        <w:rPr>
          <w:rFonts w:ascii="Calibri" w:eastAsia="Calibri" w:hAnsi="Calibri" w:cs="Calibri"/>
        </w:rPr>
        <w:t>Da timer</w:t>
      </w:r>
      <w:r w:rsidR="00AE5393">
        <w:rPr>
          <w:rFonts w:ascii="Calibri" w:eastAsia="Calibri" w:hAnsi="Calibri" w:cs="Calibri"/>
        </w:rPr>
        <w:t>3</w:t>
      </w:r>
      <w:r w:rsidR="00D1518A">
        <w:rPr>
          <w:rFonts w:ascii="Calibri" w:eastAsia="Calibri" w:hAnsi="Calibri" w:cs="Calibri"/>
        </w:rPr>
        <w:t xml:space="preserve"> </w:t>
      </w:r>
      <w:r w:rsidR="00AE5393">
        <w:rPr>
          <w:rFonts w:ascii="Calibri" w:eastAsia="Calibri" w:hAnsi="Calibri" w:cs="Calibri"/>
        </w:rPr>
        <w:t>i non-fast mode</w:t>
      </w:r>
      <w:r w:rsidR="00D1518A">
        <w:rPr>
          <w:rFonts w:ascii="Calibri" w:eastAsia="Calibri" w:hAnsi="Calibri" w:cs="Calibri"/>
        </w:rPr>
        <w:t xml:space="preserve"> er </w:t>
      </w:r>
      <w:r w:rsidR="000C797D">
        <w:rPr>
          <w:rFonts w:ascii="Calibri" w:eastAsia="Calibri" w:hAnsi="Calibri" w:cs="Calibri"/>
        </w:rPr>
        <w:t>en</w:t>
      </w:r>
      <w:r w:rsidR="00D1518A">
        <w:rPr>
          <w:rFonts w:ascii="Calibri" w:eastAsia="Calibri" w:hAnsi="Calibri" w:cs="Calibri"/>
        </w:rPr>
        <w:t xml:space="preserve"> 8-bit</w:t>
      </w:r>
      <w:r w:rsidR="000C797D">
        <w:rPr>
          <w:rFonts w:ascii="Calibri" w:eastAsia="Calibri" w:hAnsi="Calibri" w:cs="Calibri"/>
        </w:rPr>
        <w:t xml:space="preserve"> timer</w:t>
      </w:r>
      <w:r w:rsidR="00D1518A">
        <w:rPr>
          <w:rFonts w:ascii="Calibri" w:eastAsia="Calibri" w:hAnsi="Calibri" w:cs="Calibri"/>
        </w:rPr>
        <w:t xml:space="preserve">, sættes speed_ </w:t>
      </w:r>
      <w:r w:rsidR="005D39AF">
        <w:rPr>
          <w:rFonts w:ascii="Calibri" w:eastAsia="Calibri" w:hAnsi="Calibri" w:cs="Calibri"/>
        </w:rPr>
        <w:t>direkte som</w:t>
      </w:r>
      <w:r w:rsidR="00D1518A">
        <w:rPr>
          <w:rFonts w:ascii="Calibri" w:eastAsia="Calibri" w:hAnsi="Calibri" w:cs="Calibri"/>
        </w:rPr>
        <w:t xml:space="preserve"> OCR</w:t>
      </w:r>
      <w:r w:rsidR="00A1178D">
        <w:rPr>
          <w:rFonts w:ascii="Calibri" w:eastAsia="Calibri" w:hAnsi="Calibri" w:cs="Calibri"/>
        </w:rPr>
        <w:t>3</w:t>
      </w:r>
      <w:r w:rsidR="00D1518A">
        <w:rPr>
          <w:rFonts w:ascii="Calibri" w:eastAsia="Calibri" w:hAnsi="Calibri" w:cs="Calibri"/>
        </w:rPr>
        <w:t>A,</w:t>
      </w:r>
      <w:r w:rsidR="007E0F61">
        <w:rPr>
          <w:rFonts w:ascii="Calibri" w:eastAsia="Calibri" w:hAnsi="Calibri" w:cs="Calibri"/>
        </w:rPr>
        <w:t xml:space="preserve"> </w:t>
      </w:r>
      <w:r w:rsidR="005D39AF">
        <w:rPr>
          <w:rFonts w:ascii="Calibri" w:eastAsia="Calibri" w:hAnsi="Calibri" w:cs="Calibri"/>
        </w:rPr>
        <w:t>hvilket kan b</w:t>
      </w:r>
      <w:r w:rsidR="007E0F61">
        <w:rPr>
          <w:rFonts w:ascii="Calibri" w:eastAsia="Calibri" w:hAnsi="Calibri" w:cs="Calibri"/>
        </w:rPr>
        <w:t>estemme dutycycle</w:t>
      </w:r>
      <w:r w:rsidR="005D39AF">
        <w:rPr>
          <w:rFonts w:ascii="Calibri" w:eastAsia="Calibri" w:hAnsi="Calibri" w:cs="Calibri"/>
        </w:rPr>
        <w:t>n</w:t>
      </w:r>
      <w:r w:rsidR="007E0F61">
        <w:rPr>
          <w:rFonts w:ascii="Calibri" w:eastAsia="Calibri" w:hAnsi="Calibri" w:cs="Calibri"/>
        </w:rPr>
        <w:t>.</w:t>
      </w:r>
    </w:p>
    <w:p w14:paraId="6452583E" w14:textId="77777777" w:rsidR="007C55C1" w:rsidRDefault="00930730" w:rsidP="007C55C1">
      <w:pPr>
        <w:keepNext/>
        <w:ind w:left="1304"/>
      </w:pPr>
      <m:oMathPara>
        <m:oMath>
          <m:r>
            <w:rPr>
              <w:rFonts w:ascii="Cambria Math" w:eastAsia="Calibri" w:hAnsi="Cambria Math" w:cs="Calibri"/>
            </w:rPr>
            <m:t>Frekvens=</m:t>
          </m:r>
          <m:f>
            <m:fPr>
              <m:ctrlPr>
                <w:rPr>
                  <w:rFonts w:ascii="Cambria Math" w:eastAsia="Calibri" w:hAnsi="Cambria Math" w:cs="Calibri"/>
                  <w:i/>
                </w:rPr>
              </m:ctrlPr>
            </m:fPr>
            <m:num>
              <m:sSub>
                <m:sSubPr>
                  <m:ctrlPr>
                    <w:rPr>
                      <w:rFonts w:ascii="Cambria Math" w:eastAsia="Calibri" w:hAnsi="Cambria Math" w:cs="Calibri"/>
                      <w:i/>
                    </w:rPr>
                  </m:ctrlPr>
                </m:sSubPr>
                <m:e>
                  <m:r>
                    <w:rPr>
                      <w:rFonts w:ascii="Cambria Math" w:eastAsia="Calibri" w:hAnsi="Cambria Math" w:cs="Calibri"/>
                    </w:rPr>
                    <m:t>F</m:t>
                  </m:r>
                </m:e>
                <m:sub>
                  <m:r>
                    <w:rPr>
                      <w:rFonts w:ascii="Cambria Math" w:eastAsia="Calibri" w:hAnsi="Cambria Math" w:cs="Calibri"/>
                    </w:rPr>
                    <m:t>CPU</m:t>
                  </m:r>
                </m:sub>
              </m:sSub>
            </m:num>
            <m:den>
              <m:r>
                <w:rPr>
                  <w:rFonts w:ascii="Cambria Math" w:eastAsia="Calibri" w:hAnsi="Cambria Math" w:cs="Calibri"/>
                </w:rPr>
                <m:t>2*Prescaler*Top</m:t>
              </m:r>
            </m:den>
          </m:f>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16.000.000Hz</m:t>
              </m:r>
            </m:num>
            <m:den>
              <m:r>
                <w:rPr>
                  <w:rFonts w:ascii="Cambria Math" w:eastAsia="Calibri" w:hAnsi="Cambria Math" w:cs="Calibri"/>
                </w:rPr>
                <m:t>2*256*256</m:t>
              </m:r>
            </m:den>
          </m:f>
          <m:r>
            <w:rPr>
              <w:rFonts w:ascii="Cambria Math" w:eastAsia="Calibri" w:hAnsi="Cambria Math" w:cs="Calibri"/>
            </w:rPr>
            <m:t>=122Hz</m:t>
          </m:r>
        </m:oMath>
      </m:oMathPara>
    </w:p>
    <w:p w14:paraId="16FC19A5" w14:textId="29D68093" w:rsidR="00930730" w:rsidRPr="000D100E" w:rsidRDefault="007C55C1" w:rsidP="007C55C1">
      <w:pPr>
        <w:pStyle w:val="Caption"/>
        <w:jc w:val="center"/>
        <w:rPr>
          <w:ins w:id="171" w:author="{43619a3e-76f2-4e0d-b1da-d1a338ef84a8}" w:date="2020-01-15T09:47:00Z"/>
          <w:rFonts w:ascii="Calibri" w:eastAsia="Calibri" w:hAnsi="Calibri" w:cs="Calibri"/>
        </w:rPr>
      </w:pPr>
      <w:bookmarkStart w:id="172" w:name="_Ref30077074"/>
      <w:r>
        <w:t xml:space="preserve">Ligning </w:t>
      </w:r>
      <w:fldSimple w:instr=" SEQ Ligning \* ARABIC ">
        <w:r w:rsidR="00532564">
          <w:rPr>
            <w:noProof/>
          </w:rPr>
          <w:t>2</w:t>
        </w:r>
      </w:fldSimple>
      <w:bookmarkEnd w:id="172"/>
      <w:r>
        <w:t>. Beregning af frekvens</w:t>
      </w:r>
    </w:p>
    <w:p w14:paraId="2744BBD3" w14:textId="77777777" w:rsidR="00DD59CD" w:rsidRDefault="00916770" w:rsidP="0004601F">
      <w:pPr>
        <w:keepNext/>
        <w:ind w:left="1304"/>
        <w:jc w:val="center"/>
      </w:pPr>
      <w:r>
        <w:object w:dxaOrig="10069" w:dyaOrig="8316" w14:anchorId="2513F63A">
          <v:shape id="_x0000_i1028" type="#_x0000_t75" style="width:277.5pt;height:229.5pt" o:ole="">
            <v:imagedata r:id="rId64" o:title=""/>
          </v:shape>
          <o:OLEObject Type="Embed" ProgID="Visio.Drawing.15" ShapeID="_x0000_i1028" DrawAspect="Content" ObjectID="_1640661672" r:id="rId65"/>
        </w:object>
      </w:r>
    </w:p>
    <w:p w14:paraId="7E507068" w14:textId="068837F8" w:rsidR="00916770" w:rsidRPr="006410D8" w:rsidRDefault="00DD59CD" w:rsidP="0004601F">
      <w:pPr>
        <w:pStyle w:val="Caption"/>
        <w:jc w:val="center"/>
        <w:rPr>
          <w:rFonts w:ascii="Calibri" w:eastAsia="Calibri" w:hAnsi="Calibri" w:cs="Calibri"/>
          <w:lang w:val="en-US"/>
        </w:rPr>
      </w:pPr>
      <w:r w:rsidRPr="006410D8">
        <w:rPr>
          <w:lang w:val="en-US"/>
        </w:rPr>
        <w:t xml:space="preserve">Figur </w:t>
      </w:r>
      <w:r w:rsidR="0025360C">
        <w:rPr>
          <w:noProof/>
        </w:rPr>
        <w:fldChar w:fldCharType="begin"/>
      </w:r>
      <w:r w:rsidR="0025360C" w:rsidRPr="006410D8">
        <w:rPr>
          <w:lang w:val="en-US"/>
        </w:rPr>
        <w:instrText xml:space="preserve"> SEQ Figur \* ARABIC </w:instrText>
      </w:r>
      <w:r w:rsidR="0025360C">
        <w:rPr>
          <w:noProof/>
        </w:rPr>
        <w:fldChar w:fldCharType="separate"/>
      </w:r>
      <w:r w:rsidR="00532564">
        <w:rPr>
          <w:noProof/>
          <w:lang w:val="en-US"/>
        </w:rPr>
        <w:t>40</w:t>
      </w:r>
      <w:r w:rsidR="0025360C">
        <w:rPr>
          <w:noProof/>
        </w:rPr>
        <w:fldChar w:fldCharType="end"/>
      </w:r>
      <w:r w:rsidR="00B062F8" w:rsidRPr="006F796A">
        <w:rPr>
          <w:lang w:val="en-US"/>
        </w:rPr>
        <w:t xml:space="preserve"> </w:t>
      </w:r>
      <w:r w:rsidR="005536A5" w:rsidRPr="006F796A">
        <w:rPr>
          <w:lang w:val="en-US"/>
        </w:rPr>
        <w:t xml:space="preserve">Rutediagram for </w:t>
      </w:r>
      <w:r w:rsidR="00386439" w:rsidRPr="006F796A">
        <w:rPr>
          <w:lang w:val="en-US"/>
        </w:rPr>
        <w:t>setDirection</w:t>
      </w:r>
    </w:p>
    <w:p w14:paraId="0A23AF31" w14:textId="5B2F5D48" w:rsidR="00840680" w:rsidRPr="006410D8" w:rsidRDefault="003924D4" w:rsidP="00840680">
      <w:pPr>
        <w:rPr>
          <w:rFonts w:ascii="Calibri" w:eastAsia="Calibri" w:hAnsi="Calibri" w:cs="Calibri"/>
          <w:b/>
          <w:lang w:val="en-US"/>
        </w:rPr>
      </w:pPr>
      <w:r w:rsidRPr="006410D8">
        <w:rPr>
          <w:rFonts w:ascii="Calibri" w:eastAsia="Calibri" w:hAnsi="Calibri" w:cs="Calibri"/>
          <w:b/>
          <w:lang w:val="en-US"/>
        </w:rPr>
        <w:t>u</w:t>
      </w:r>
      <w:r w:rsidR="00C87ACD" w:rsidRPr="006410D8">
        <w:rPr>
          <w:rFonts w:ascii="Calibri" w:eastAsia="Calibri" w:hAnsi="Calibri" w:cs="Calibri"/>
          <w:b/>
          <w:lang w:val="en-US"/>
        </w:rPr>
        <w:t xml:space="preserve">nsigned </w:t>
      </w:r>
      <w:r w:rsidR="007E0F61" w:rsidRPr="006410D8">
        <w:rPr>
          <w:rFonts w:ascii="Calibri" w:eastAsia="Calibri" w:hAnsi="Calibri" w:cs="Calibri"/>
          <w:b/>
          <w:lang w:val="en-US"/>
        </w:rPr>
        <w:t>char</w:t>
      </w:r>
      <w:r w:rsidR="00840680" w:rsidRPr="006410D8">
        <w:rPr>
          <w:rFonts w:ascii="Calibri" w:eastAsia="Calibri" w:hAnsi="Calibri" w:cs="Calibri"/>
          <w:b/>
          <w:lang w:val="en-US"/>
        </w:rPr>
        <w:t xml:space="preserve"> getSpeed ()</w:t>
      </w:r>
    </w:p>
    <w:p w14:paraId="1604A7A5" w14:textId="22AE68AF" w:rsidR="00840680" w:rsidRPr="006F796A" w:rsidRDefault="00840680" w:rsidP="00840680">
      <w:pPr>
        <w:ind w:firstLine="1304"/>
        <w:rPr>
          <w:rFonts w:ascii="Calibri" w:eastAsia="Calibri" w:hAnsi="Calibri" w:cs="Calibri"/>
        </w:rPr>
      </w:pPr>
      <w:r w:rsidRPr="006F796A">
        <w:rPr>
          <w:rFonts w:ascii="Calibri" w:eastAsia="Calibri" w:hAnsi="Calibri" w:cs="Calibri"/>
        </w:rPr>
        <w:t xml:space="preserve">Parametre: </w:t>
      </w:r>
      <w:r w:rsidR="007E0F61" w:rsidRPr="006F796A">
        <w:rPr>
          <w:rFonts w:ascii="Calibri" w:eastAsia="Calibri" w:hAnsi="Calibri" w:cs="Calibri"/>
        </w:rPr>
        <w:t>Ingen</w:t>
      </w:r>
    </w:p>
    <w:p w14:paraId="4BA02B4C" w14:textId="0EF89E5A" w:rsidR="00840680" w:rsidRDefault="00840680" w:rsidP="00840680">
      <w:pPr>
        <w:ind w:left="1304"/>
        <w:rPr>
          <w:rFonts w:ascii="Calibri" w:eastAsia="Calibri" w:hAnsi="Calibri" w:cs="Calibri"/>
        </w:rPr>
      </w:pPr>
      <w:r w:rsidRPr="5D4DB4CB">
        <w:rPr>
          <w:rFonts w:ascii="Calibri" w:eastAsia="Calibri" w:hAnsi="Calibri" w:cs="Calibri"/>
        </w:rPr>
        <w:t>Returværdi:</w:t>
      </w:r>
      <w:r w:rsidR="007E0F61">
        <w:rPr>
          <w:rFonts w:ascii="Calibri" w:eastAsia="Calibri" w:hAnsi="Calibri" w:cs="Calibri"/>
        </w:rPr>
        <w:t xml:space="preserve"> </w:t>
      </w:r>
      <w:r w:rsidR="002F0B17">
        <w:rPr>
          <w:rFonts w:ascii="Calibri" w:eastAsia="Calibri" w:hAnsi="Calibri" w:cs="Calibri"/>
        </w:rPr>
        <w:t xml:space="preserve">Unsigned </w:t>
      </w:r>
      <w:r w:rsidR="007E0F61">
        <w:rPr>
          <w:rFonts w:ascii="Calibri" w:eastAsia="Calibri" w:hAnsi="Calibri" w:cs="Calibri"/>
        </w:rPr>
        <w:t>char</w:t>
      </w:r>
    </w:p>
    <w:p w14:paraId="5AA9F1F4" w14:textId="14FE205C" w:rsidR="00840680" w:rsidRPr="000349A1" w:rsidRDefault="00840680" w:rsidP="00840680">
      <w:pPr>
        <w:ind w:left="1304"/>
        <w:rPr>
          <w:rFonts w:ascii="Calibri" w:eastAsia="Calibri" w:hAnsi="Calibri" w:cs="Calibri"/>
        </w:rPr>
      </w:pPr>
      <w:r w:rsidRPr="5D4DB4CB">
        <w:rPr>
          <w:rFonts w:ascii="Calibri" w:eastAsia="Calibri" w:hAnsi="Calibri" w:cs="Calibri"/>
        </w:rPr>
        <w:t>Beskrivelse:</w:t>
      </w:r>
      <w:r w:rsidR="007E0F61">
        <w:rPr>
          <w:rFonts w:ascii="Calibri" w:eastAsia="Calibri" w:hAnsi="Calibri" w:cs="Calibri"/>
        </w:rPr>
        <w:t xml:space="preserve"> Returnerer værdien af speed_ (nuværende hastighed).</w:t>
      </w:r>
    </w:p>
    <w:p w14:paraId="44B3F455" w14:textId="0F59D7CE" w:rsidR="00840680" w:rsidRPr="003924D4" w:rsidRDefault="003924D4" w:rsidP="00840680">
      <w:pPr>
        <w:rPr>
          <w:rFonts w:ascii="Calibri" w:eastAsia="Calibri" w:hAnsi="Calibri" w:cs="Calibri"/>
          <w:b/>
          <w:lang w:val="en-US"/>
        </w:rPr>
      </w:pPr>
      <w:r w:rsidRPr="003924D4">
        <w:rPr>
          <w:rFonts w:ascii="Calibri" w:eastAsia="Calibri" w:hAnsi="Calibri" w:cs="Calibri"/>
          <w:b/>
          <w:lang w:val="en-US"/>
        </w:rPr>
        <w:t>v</w:t>
      </w:r>
      <w:r w:rsidR="00840680" w:rsidRPr="003924D4">
        <w:rPr>
          <w:rFonts w:ascii="Calibri" w:eastAsia="Calibri" w:hAnsi="Calibri" w:cs="Calibri"/>
          <w:b/>
          <w:lang w:val="en-US"/>
        </w:rPr>
        <w:t>oid setDirection (</w:t>
      </w:r>
      <w:r w:rsidR="00C87ACD" w:rsidRPr="003924D4">
        <w:rPr>
          <w:rFonts w:ascii="Calibri" w:eastAsia="Calibri" w:hAnsi="Calibri" w:cs="Calibri"/>
          <w:b/>
          <w:lang w:val="en-US"/>
        </w:rPr>
        <w:t>unsigned char</w:t>
      </w:r>
      <w:r w:rsidR="00525750">
        <w:rPr>
          <w:rFonts w:ascii="Calibri" w:eastAsia="Calibri" w:hAnsi="Calibri" w:cs="Calibri"/>
          <w:b/>
          <w:lang w:val="en-US"/>
        </w:rPr>
        <w:t xml:space="preserve"> dir</w:t>
      </w:r>
      <w:r w:rsidR="00840680" w:rsidRPr="003924D4">
        <w:rPr>
          <w:rFonts w:ascii="Calibri" w:eastAsia="Calibri" w:hAnsi="Calibri" w:cs="Calibri"/>
          <w:b/>
          <w:lang w:val="en-US"/>
        </w:rPr>
        <w:t>)</w:t>
      </w:r>
    </w:p>
    <w:p w14:paraId="46B140C9" w14:textId="7C82618B" w:rsidR="00840680" w:rsidRPr="00525750" w:rsidRDefault="00840680" w:rsidP="00840680">
      <w:pPr>
        <w:ind w:firstLine="1304"/>
        <w:rPr>
          <w:rFonts w:ascii="Calibri" w:eastAsia="Calibri" w:hAnsi="Calibri" w:cs="Calibri"/>
        </w:rPr>
      </w:pPr>
      <w:r w:rsidRPr="00525750">
        <w:rPr>
          <w:rFonts w:ascii="Calibri" w:eastAsia="Calibri" w:hAnsi="Calibri" w:cs="Calibri"/>
        </w:rPr>
        <w:t xml:space="preserve">Parametre: </w:t>
      </w:r>
      <w:r w:rsidR="00525750" w:rsidRPr="00525750">
        <w:rPr>
          <w:rFonts w:ascii="Calibri" w:eastAsia="Calibri" w:hAnsi="Calibri" w:cs="Calibri"/>
        </w:rPr>
        <w:t>dir b</w:t>
      </w:r>
      <w:r w:rsidR="00525750">
        <w:rPr>
          <w:rFonts w:ascii="Calibri" w:eastAsia="Calibri" w:hAnsi="Calibri" w:cs="Calibri"/>
        </w:rPr>
        <w:t xml:space="preserve">estemmer hvilken vej </w:t>
      </w:r>
      <w:r w:rsidR="00C470A0">
        <w:rPr>
          <w:rFonts w:ascii="Calibri" w:eastAsia="Calibri" w:hAnsi="Calibri" w:cs="Calibri"/>
        </w:rPr>
        <w:t>motoren kører</w:t>
      </w:r>
    </w:p>
    <w:p w14:paraId="190F4C0B" w14:textId="74D4FE9B" w:rsidR="00840680" w:rsidRDefault="00840680" w:rsidP="00840680">
      <w:pPr>
        <w:ind w:left="1304"/>
        <w:rPr>
          <w:rFonts w:ascii="Calibri" w:eastAsia="Calibri" w:hAnsi="Calibri" w:cs="Calibri"/>
        </w:rPr>
      </w:pPr>
      <w:r w:rsidRPr="5D4DB4CB">
        <w:rPr>
          <w:rFonts w:ascii="Calibri" w:eastAsia="Calibri" w:hAnsi="Calibri" w:cs="Calibri"/>
        </w:rPr>
        <w:t>Returværdi:</w:t>
      </w:r>
      <w:r w:rsidR="003D200B">
        <w:rPr>
          <w:rFonts w:ascii="Calibri" w:eastAsia="Calibri" w:hAnsi="Calibri" w:cs="Calibri"/>
        </w:rPr>
        <w:t xml:space="preserve"> Ingen</w:t>
      </w:r>
    </w:p>
    <w:p w14:paraId="7AE5007C" w14:textId="0AF289E0" w:rsidR="0004601F" w:rsidRDefault="00840680" w:rsidP="0004601F">
      <w:pPr>
        <w:ind w:left="1304"/>
        <w:rPr>
          <w:rFonts w:ascii="Calibri" w:eastAsia="Calibri" w:hAnsi="Calibri" w:cs="Calibri"/>
        </w:rPr>
      </w:pPr>
      <w:r w:rsidRPr="5D4DB4CB">
        <w:rPr>
          <w:rFonts w:ascii="Calibri" w:eastAsia="Calibri" w:hAnsi="Calibri" w:cs="Calibri"/>
        </w:rPr>
        <w:t>Beskrivelse:</w:t>
      </w:r>
      <w:r w:rsidR="003D200B">
        <w:rPr>
          <w:rFonts w:ascii="Calibri" w:eastAsia="Calibri" w:hAnsi="Calibri" w:cs="Calibri"/>
        </w:rPr>
        <w:t xml:space="preserve"> Ændre </w:t>
      </w:r>
      <w:r w:rsidR="00EE6FCC">
        <w:rPr>
          <w:rFonts w:ascii="Calibri" w:eastAsia="Calibri" w:hAnsi="Calibri" w:cs="Calibri"/>
        </w:rPr>
        <w:t xml:space="preserve">motormodulets strømretning. </w:t>
      </w:r>
      <w:r w:rsidR="00EE6FCC" w:rsidRPr="00EE6FCC">
        <w:rPr>
          <w:rFonts w:ascii="Calibri" w:eastAsia="Calibri" w:hAnsi="Calibri" w:cs="Calibri"/>
        </w:rPr>
        <w:t>Hvis dir er 0</w:t>
      </w:r>
      <w:r w:rsidR="00260A43">
        <w:rPr>
          <w:rFonts w:ascii="Calibri" w:eastAsia="Calibri" w:hAnsi="Calibri" w:cs="Calibri"/>
        </w:rPr>
        <w:t>, sættes dir_ til 0</w:t>
      </w:r>
      <w:r w:rsidR="00EE6FCC" w:rsidRPr="00EE6FCC">
        <w:rPr>
          <w:rFonts w:ascii="Calibri" w:eastAsia="Calibri" w:hAnsi="Calibri" w:cs="Calibri"/>
        </w:rPr>
        <w:t>, er r</w:t>
      </w:r>
      <w:r w:rsidR="00EE6FCC">
        <w:rPr>
          <w:rFonts w:ascii="Calibri" w:eastAsia="Calibri" w:hAnsi="Calibri" w:cs="Calibri"/>
        </w:rPr>
        <w:t xml:space="preserve">elæet slukket og motoren kører baglæns. Er </w:t>
      </w:r>
      <w:r w:rsidR="000A09B9">
        <w:rPr>
          <w:rFonts w:ascii="Calibri" w:eastAsia="Calibri" w:hAnsi="Calibri" w:cs="Calibri"/>
        </w:rPr>
        <w:t xml:space="preserve">dir ikke 0, sættes dir_ til 1 og </w:t>
      </w:r>
      <w:r w:rsidR="00260A43">
        <w:rPr>
          <w:rFonts w:ascii="Calibri" w:eastAsia="Calibri" w:hAnsi="Calibri" w:cs="Calibri"/>
        </w:rPr>
        <w:t>motoren kører fremad</w:t>
      </w:r>
      <w:r w:rsidR="00937172">
        <w:rPr>
          <w:rFonts w:ascii="Calibri" w:eastAsia="Calibri" w:hAnsi="Calibri" w:cs="Calibri"/>
        </w:rPr>
        <w:t>.</w:t>
      </w:r>
    </w:p>
    <w:p w14:paraId="09447AFB" w14:textId="276ABA73" w:rsidR="004D0E1D" w:rsidRDefault="00B827FA" w:rsidP="005D4904">
      <w:pPr>
        <w:keepNext/>
        <w:ind w:left="1304"/>
      </w:pPr>
      <w:r>
        <w:rPr>
          <w:noProof/>
        </w:rPr>
        <mc:AlternateContent>
          <mc:Choice Requires="wps">
            <w:drawing>
              <wp:anchor distT="45720" distB="45720" distL="114300" distR="114300" simplePos="0" relativeHeight="251658251" behindDoc="0" locked="0" layoutInCell="1" allowOverlap="1" wp14:anchorId="30553458" wp14:editId="0111ECFC">
                <wp:simplePos x="0" y="0"/>
                <wp:positionH relativeFrom="margin">
                  <wp:posOffset>1286510</wp:posOffset>
                </wp:positionH>
                <wp:positionV relativeFrom="paragraph">
                  <wp:posOffset>8255</wp:posOffset>
                </wp:positionV>
                <wp:extent cx="3335655" cy="3073400"/>
                <wp:effectExtent l="0" t="0" r="0" b="0"/>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655" cy="307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FE0CA" w14:textId="77777777" w:rsidR="00B827FA" w:rsidRDefault="00B827FA">
                            <w:pPr>
                              <w:rPr>
                                <w:noProof/>
                              </w:rPr>
                            </w:pPr>
                          </w:p>
                          <w:p w14:paraId="55703B27" w14:textId="64B3A864" w:rsidR="00B827FA" w:rsidRDefault="002F083D" w:rsidP="00451A58">
                            <w:pPr>
                              <w:jc w:val="center"/>
                            </w:pPr>
                            <w:r w:rsidRPr="00B827FA">
                              <w:rPr>
                                <w:noProof/>
                              </w:rPr>
                              <w:drawing>
                                <wp:inline distT="0" distB="0" distL="0" distR="0" wp14:anchorId="0D9841F1" wp14:editId="7B54E24E">
                                  <wp:extent cx="2887869" cy="2252133"/>
                                  <wp:effectExtent l="0" t="0" r="825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5071" cy="2296743"/>
                                          </a:xfrm>
                                          <a:prstGeom prst="rect">
                                            <a:avLst/>
                                          </a:prstGeom>
                                          <a:noFill/>
                                          <a:ln>
                                            <a:noFill/>
                                          </a:ln>
                                        </pic:spPr>
                                      </pic:pic>
                                    </a:graphicData>
                                  </a:graphic>
                                </wp:inline>
                              </w:drawing>
                            </w:r>
                          </w:p>
                          <w:p w14:paraId="5E0A4AE8" w14:textId="68C124C4" w:rsidR="00B827FA" w:rsidRPr="006410D8" w:rsidRDefault="00B827FA" w:rsidP="00451A58">
                            <w:pPr>
                              <w:pStyle w:val="Caption"/>
                              <w:jc w:val="center"/>
                              <w:rPr>
                                <w:rFonts w:ascii="Calibri" w:eastAsia="Calibri" w:hAnsi="Calibri" w:cs="Calibri"/>
                                <w:lang w:val="en-US"/>
                              </w:rPr>
                            </w:pPr>
                            <w:r w:rsidRPr="006410D8">
                              <w:rPr>
                                <w:lang w:val="en-US"/>
                              </w:rPr>
                              <w:t xml:space="preserve">Figur </w:t>
                            </w:r>
                            <w:r>
                              <w:rPr>
                                <w:noProof/>
                              </w:rPr>
                              <w:fldChar w:fldCharType="begin"/>
                            </w:r>
                            <w:r w:rsidRPr="006410D8">
                              <w:rPr>
                                <w:lang w:val="en-US"/>
                              </w:rPr>
                              <w:instrText xml:space="preserve"> SEQ Figur \* ARABIC </w:instrText>
                            </w:r>
                            <w:r>
                              <w:rPr>
                                <w:noProof/>
                              </w:rPr>
                              <w:fldChar w:fldCharType="separate"/>
                            </w:r>
                            <w:r w:rsidR="00532564">
                              <w:rPr>
                                <w:noProof/>
                                <w:lang w:val="en-US"/>
                              </w:rPr>
                              <w:t>41</w:t>
                            </w:r>
                            <w:r>
                              <w:rPr>
                                <w:noProof/>
                              </w:rPr>
                              <w:fldChar w:fldCharType="end"/>
                            </w:r>
                            <w:r>
                              <w:rPr>
                                <w:rStyle w:val="CommentReference"/>
                                <w:i w:val="0"/>
                                <w:iCs w:val="0"/>
                                <w:color w:val="auto"/>
                              </w:rPr>
                              <w:t/>
                            </w:r>
                            <w:r w:rsidRPr="006F796A">
                              <w:rPr>
                                <w:lang w:val="en-US"/>
                              </w:rPr>
                              <w:t xml:space="preserve"> Rutediagram for setDirection</w:t>
                            </w:r>
                          </w:p>
                          <w:p w14:paraId="562D2ED1" w14:textId="77777777" w:rsidR="00B827FA" w:rsidRDefault="00B827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53458" id="_x0000_s1047" type="#_x0000_t202" style="position:absolute;left:0;text-align:left;margin-left:101.3pt;margin-top:.65pt;width:262.65pt;height:242pt;z-index:2516582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" filled="f" stroked="f">
                <v:textbox>
                  <w:txbxContent>
                    <w:p w14:paraId="5B4FE0CA" w14:textId="77777777" w:rsidR="00B827FA" w:rsidRDefault="00B827FA">
                      <w:pPr>
                        <w:rPr>
                          <w:noProof/>
                        </w:rPr>
                      </w:pPr>
                    </w:p>
                    <w:p w14:paraId="55703B27" w14:textId="64B3A864" w:rsidR="00B827FA" w:rsidRDefault="002F083D" w:rsidP="00451A58">
                      <w:pPr>
                        <w:jc w:val="center"/>
                      </w:pPr>
                      <w:r w:rsidRPr="00B827FA">
                        <w:rPr>
                          <w:noProof/>
                        </w:rPr>
                        <w:drawing>
                          <wp:inline distT="0" distB="0" distL="0" distR="0" wp14:anchorId="0D9841F1" wp14:editId="7B54E24E">
                            <wp:extent cx="2887869" cy="2252133"/>
                            <wp:effectExtent l="0" t="0" r="825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5071" cy="2296743"/>
                                    </a:xfrm>
                                    <a:prstGeom prst="rect">
                                      <a:avLst/>
                                    </a:prstGeom>
                                    <a:noFill/>
                                    <a:ln>
                                      <a:noFill/>
                                    </a:ln>
                                  </pic:spPr>
                                </pic:pic>
                              </a:graphicData>
                            </a:graphic>
                          </wp:inline>
                        </w:drawing>
                      </w:r>
                    </w:p>
                    <w:p w14:paraId="5E0A4AE8" w14:textId="68C124C4" w:rsidR="00B827FA" w:rsidRPr="006410D8" w:rsidRDefault="00B827FA" w:rsidP="00451A58">
                      <w:pPr>
                        <w:pStyle w:val="Caption"/>
                        <w:jc w:val="center"/>
                        <w:rPr>
                          <w:rFonts w:ascii="Calibri" w:eastAsia="Calibri" w:hAnsi="Calibri" w:cs="Calibri"/>
                          <w:lang w:val="en-US"/>
                        </w:rPr>
                      </w:pPr>
                      <w:r w:rsidRPr="006410D8">
                        <w:rPr>
                          <w:lang w:val="en-US"/>
                        </w:rPr>
                        <w:t xml:space="preserve">Figur </w:t>
                      </w:r>
                      <w:r>
                        <w:rPr>
                          <w:noProof/>
                        </w:rPr>
                        <w:fldChar w:fldCharType="begin"/>
                      </w:r>
                      <w:r w:rsidRPr="006410D8">
                        <w:rPr>
                          <w:lang w:val="en-US"/>
                        </w:rPr>
                        <w:instrText xml:space="preserve"> SEQ Figur \* ARABIC </w:instrText>
                      </w:r>
                      <w:r>
                        <w:rPr>
                          <w:noProof/>
                        </w:rPr>
                        <w:fldChar w:fldCharType="separate"/>
                      </w:r>
                      <w:r w:rsidR="00532564">
                        <w:rPr>
                          <w:noProof/>
                          <w:lang w:val="en-US"/>
                        </w:rPr>
                        <w:t>41</w:t>
                      </w:r>
                      <w:r>
                        <w:rPr>
                          <w:noProof/>
                        </w:rPr>
                        <w:fldChar w:fldCharType="end"/>
                      </w:r>
                      <w:r>
                        <w:rPr>
                          <w:rStyle w:val="CommentReference"/>
                          <w:i w:val="0"/>
                          <w:iCs w:val="0"/>
                          <w:color w:val="auto"/>
                        </w:rPr>
                        <w:t/>
                      </w:r>
                      <w:r w:rsidRPr="006F796A">
                        <w:rPr>
                          <w:lang w:val="en-US"/>
                        </w:rPr>
                        <w:t xml:space="preserve"> Rutediagram for setDirection</w:t>
                      </w:r>
                    </w:p>
                    <w:p w14:paraId="562D2ED1" w14:textId="77777777" w:rsidR="00B827FA" w:rsidRDefault="00B827FA"/>
                  </w:txbxContent>
                </v:textbox>
                <w10:wrap type="square" anchorx="margin"/>
              </v:shape>
            </w:pict>
          </mc:Fallback>
        </mc:AlternateContent>
      </w:r>
    </w:p>
    <w:p w14:paraId="56DD675F" w14:textId="56C6C6E2" w:rsidR="005D4904" w:rsidRDefault="004D0E1D" w:rsidP="00B827FA">
      <w:pPr>
        <w:keepNext/>
        <w:tabs>
          <w:tab w:val="left" w:pos="2160"/>
        </w:tabs>
        <w:ind w:left="1304"/>
      </w:pPr>
      <w:r>
        <w:tab/>
      </w:r>
    </w:p>
    <w:p w14:paraId="4B99D237" w14:textId="77777777" w:rsidR="005D7EE8" w:rsidRPr="0042452D" w:rsidRDefault="005D7EE8" w:rsidP="00840680">
      <w:pPr>
        <w:rPr>
          <w:rFonts w:ascii="Calibri" w:eastAsia="Calibri" w:hAnsi="Calibri" w:cs="Calibri"/>
          <w:b/>
        </w:rPr>
      </w:pPr>
    </w:p>
    <w:p w14:paraId="4A9E5E0C" w14:textId="77777777" w:rsidR="005D7EE8" w:rsidRPr="0042452D" w:rsidRDefault="005D7EE8" w:rsidP="00840680">
      <w:pPr>
        <w:rPr>
          <w:rFonts w:ascii="Calibri" w:eastAsia="Calibri" w:hAnsi="Calibri" w:cs="Calibri"/>
          <w:b/>
        </w:rPr>
      </w:pPr>
    </w:p>
    <w:p w14:paraId="40B167B9" w14:textId="77777777" w:rsidR="005D7EE8" w:rsidRPr="0042452D" w:rsidRDefault="005D7EE8" w:rsidP="00840680">
      <w:pPr>
        <w:rPr>
          <w:rFonts w:ascii="Calibri" w:eastAsia="Calibri" w:hAnsi="Calibri" w:cs="Calibri"/>
          <w:b/>
        </w:rPr>
      </w:pPr>
    </w:p>
    <w:p w14:paraId="1D997106" w14:textId="77777777" w:rsidR="005D7EE8" w:rsidRPr="0042452D" w:rsidRDefault="005D7EE8" w:rsidP="00840680">
      <w:pPr>
        <w:rPr>
          <w:rFonts w:ascii="Calibri" w:eastAsia="Calibri" w:hAnsi="Calibri" w:cs="Calibri"/>
          <w:b/>
        </w:rPr>
      </w:pPr>
    </w:p>
    <w:p w14:paraId="49D87F83" w14:textId="77777777" w:rsidR="005D7EE8" w:rsidRPr="0042452D" w:rsidRDefault="005D7EE8" w:rsidP="00840680">
      <w:pPr>
        <w:rPr>
          <w:rFonts w:ascii="Calibri" w:eastAsia="Calibri" w:hAnsi="Calibri" w:cs="Calibri"/>
          <w:b/>
        </w:rPr>
      </w:pPr>
    </w:p>
    <w:p w14:paraId="0060C57F" w14:textId="77777777" w:rsidR="005D7EE8" w:rsidRPr="0042452D" w:rsidRDefault="005D7EE8" w:rsidP="00840680">
      <w:pPr>
        <w:rPr>
          <w:rFonts w:ascii="Calibri" w:eastAsia="Calibri" w:hAnsi="Calibri" w:cs="Calibri"/>
          <w:b/>
        </w:rPr>
      </w:pPr>
    </w:p>
    <w:p w14:paraId="63015E68" w14:textId="77777777" w:rsidR="005D7EE8" w:rsidRPr="0042452D" w:rsidRDefault="005D7EE8" w:rsidP="00840680">
      <w:pPr>
        <w:rPr>
          <w:rFonts w:ascii="Calibri" w:eastAsia="Calibri" w:hAnsi="Calibri" w:cs="Calibri"/>
          <w:b/>
        </w:rPr>
      </w:pPr>
    </w:p>
    <w:p w14:paraId="6F03BB4C" w14:textId="77777777" w:rsidR="005D7EE8" w:rsidRPr="0042452D" w:rsidRDefault="005D7EE8" w:rsidP="00840680">
      <w:pPr>
        <w:rPr>
          <w:rFonts w:ascii="Calibri" w:eastAsia="Calibri" w:hAnsi="Calibri" w:cs="Calibri"/>
          <w:b/>
        </w:rPr>
      </w:pPr>
    </w:p>
    <w:p w14:paraId="66E1F767" w14:textId="77777777" w:rsidR="00451A58" w:rsidRPr="0042452D" w:rsidRDefault="00451A58" w:rsidP="00840680">
      <w:pPr>
        <w:rPr>
          <w:rFonts w:ascii="Calibri" w:eastAsia="Calibri" w:hAnsi="Calibri" w:cs="Calibri"/>
          <w:b/>
        </w:rPr>
      </w:pPr>
    </w:p>
    <w:p w14:paraId="3E50819E" w14:textId="50C15BE5" w:rsidR="00840680" w:rsidRPr="003924D4" w:rsidRDefault="00C87ACD" w:rsidP="00840680">
      <w:pPr>
        <w:rPr>
          <w:rFonts w:ascii="Calibri" w:eastAsia="Calibri" w:hAnsi="Calibri" w:cs="Calibri"/>
          <w:b/>
          <w:lang w:val="en-US"/>
        </w:rPr>
      </w:pPr>
      <w:r w:rsidRPr="003924D4">
        <w:rPr>
          <w:rFonts w:ascii="Calibri" w:eastAsia="Calibri" w:hAnsi="Calibri" w:cs="Calibri"/>
          <w:b/>
          <w:lang w:val="en-US"/>
        </w:rPr>
        <w:t xml:space="preserve">Unsigned char </w:t>
      </w:r>
      <w:r w:rsidR="00840680" w:rsidRPr="003924D4">
        <w:rPr>
          <w:rFonts w:ascii="Calibri" w:eastAsia="Calibri" w:hAnsi="Calibri" w:cs="Calibri"/>
          <w:b/>
          <w:lang w:val="en-US"/>
        </w:rPr>
        <w:t>getDirection ()</w:t>
      </w:r>
    </w:p>
    <w:p w14:paraId="31896BE2" w14:textId="621ADD5C" w:rsidR="00840680" w:rsidRPr="0042452D" w:rsidRDefault="00840680" w:rsidP="00840680">
      <w:pPr>
        <w:ind w:firstLine="1304"/>
        <w:rPr>
          <w:rFonts w:ascii="Calibri" w:eastAsia="Calibri" w:hAnsi="Calibri" w:cs="Calibri"/>
          <w:lang w:val="en-US"/>
        </w:rPr>
      </w:pPr>
      <w:r w:rsidRPr="0042452D">
        <w:rPr>
          <w:rFonts w:ascii="Calibri" w:eastAsia="Calibri" w:hAnsi="Calibri" w:cs="Calibri"/>
          <w:lang w:val="en-US"/>
        </w:rPr>
        <w:t xml:space="preserve">Parametre: </w:t>
      </w:r>
      <w:r w:rsidR="00937172" w:rsidRPr="0042452D">
        <w:rPr>
          <w:rFonts w:ascii="Calibri" w:eastAsia="Calibri" w:hAnsi="Calibri" w:cs="Calibri"/>
          <w:lang w:val="en-US"/>
        </w:rPr>
        <w:t>Ingen.</w:t>
      </w:r>
    </w:p>
    <w:p w14:paraId="7FFC7CA3" w14:textId="2AE3D427" w:rsidR="00840680" w:rsidRDefault="00840680" w:rsidP="00840680">
      <w:pPr>
        <w:ind w:left="1304"/>
        <w:rPr>
          <w:rFonts w:ascii="Calibri" w:eastAsia="Calibri" w:hAnsi="Calibri" w:cs="Calibri"/>
        </w:rPr>
      </w:pPr>
      <w:r w:rsidRPr="5D4DB4CB">
        <w:rPr>
          <w:rFonts w:ascii="Calibri" w:eastAsia="Calibri" w:hAnsi="Calibri" w:cs="Calibri"/>
        </w:rPr>
        <w:t>Returværdi:</w:t>
      </w:r>
      <w:r w:rsidR="00C87ACD">
        <w:rPr>
          <w:rFonts w:ascii="Calibri" w:eastAsia="Calibri" w:hAnsi="Calibri" w:cs="Calibri"/>
        </w:rPr>
        <w:t xml:space="preserve"> Unsigned</w:t>
      </w:r>
      <w:r w:rsidR="00937172">
        <w:rPr>
          <w:rFonts w:ascii="Calibri" w:eastAsia="Calibri" w:hAnsi="Calibri" w:cs="Calibri"/>
        </w:rPr>
        <w:t xml:space="preserve"> char</w:t>
      </w:r>
    </w:p>
    <w:p w14:paraId="14467A9E" w14:textId="1F8A3A7F" w:rsidR="00840680" w:rsidRPr="000349A1" w:rsidRDefault="00840680" w:rsidP="00840680">
      <w:pPr>
        <w:ind w:left="1304"/>
        <w:rPr>
          <w:rFonts w:ascii="Calibri" w:eastAsia="Calibri" w:hAnsi="Calibri" w:cs="Calibri"/>
        </w:rPr>
      </w:pPr>
      <w:r w:rsidRPr="5D4DB4CB">
        <w:rPr>
          <w:rFonts w:ascii="Calibri" w:eastAsia="Calibri" w:hAnsi="Calibri" w:cs="Calibri"/>
        </w:rPr>
        <w:t>Beskrivelse:</w:t>
      </w:r>
      <w:r w:rsidR="00937172">
        <w:rPr>
          <w:rFonts w:ascii="Calibri" w:eastAsia="Calibri" w:hAnsi="Calibri" w:cs="Calibri"/>
        </w:rPr>
        <w:t xml:space="preserve"> </w:t>
      </w:r>
      <w:r w:rsidR="00734A55">
        <w:rPr>
          <w:rFonts w:ascii="Calibri" w:eastAsia="Calibri" w:hAnsi="Calibri" w:cs="Calibri"/>
        </w:rPr>
        <w:t>Returnerer værdien af dir_ (nuværende retning).</w:t>
      </w:r>
    </w:p>
    <w:p w14:paraId="0C5FBF93" w14:textId="7AA4D619" w:rsidR="13933999" w:rsidRDefault="007636B9" w:rsidP="13933999">
      <w:pPr>
        <w:rPr>
          <w:rFonts w:ascii="Calibri" w:eastAsia="Calibri" w:hAnsi="Calibri" w:cs="Calibri"/>
          <w:b/>
        </w:rPr>
      </w:pPr>
      <w:r w:rsidRPr="007636B9">
        <w:rPr>
          <w:rFonts w:ascii="Calibri" w:eastAsia="Calibri" w:hAnsi="Calibri" w:cs="Calibri"/>
          <w:b/>
        </w:rPr>
        <w:t xml:space="preserve">Test af </w:t>
      </w:r>
      <w:r w:rsidR="004125EA">
        <w:rPr>
          <w:rFonts w:ascii="Calibri" w:eastAsia="Calibri" w:hAnsi="Calibri" w:cs="Calibri"/>
          <w:b/>
        </w:rPr>
        <w:t>M</w:t>
      </w:r>
      <w:r w:rsidRPr="007636B9">
        <w:rPr>
          <w:rFonts w:ascii="Calibri" w:eastAsia="Calibri" w:hAnsi="Calibri" w:cs="Calibri"/>
          <w:b/>
        </w:rPr>
        <w:t xml:space="preserve">otor </w:t>
      </w:r>
      <w:r w:rsidR="003924D4">
        <w:rPr>
          <w:rFonts w:ascii="Calibri" w:eastAsia="Calibri" w:hAnsi="Calibri" w:cs="Calibri"/>
          <w:b/>
        </w:rPr>
        <w:t>kla</w:t>
      </w:r>
      <w:r w:rsidR="008E3AC4">
        <w:rPr>
          <w:rFonts w:ascii="Calibri" w:eastAsia="Calibri" w:hAnsi="Calibri" w:cs="Calibri"/>
          <w:b/>
        </w:rPr>
        <w:t>s</w:t>
      </w:r>
      <w:r w:rsidRPr="007636B9">
        <w:rPr>
          <w:rFonts w:ascii="Calibri" w:eastAsia="Calibri" w:hAnsi="Calibri" w:cs="Calibri"/>
          <w:b/>
        </w:rPr>
        <w:t>s</w:t>
      </w:r>
      <w:r w:rsidR="008E3AC4">
        <w:rPr>
          <w:rFonts w:ascii="Calibri" w:eastAsia="Calibri" w:hAnsi="Calibri" w:cs="Calibri"/>
          <w:b/>
        </w:rPr>
        <w:t>e</w:t>
      </w:r>
    </w:p>
    <w:p w14:paraId="610F842A" w14:textId="25030CC0" w:rsidR="00F37161" w:rsidRPr="002E6509" w:rsidRDefault="00D31B0A" w:rsidP="00281BAE">
      <w:pPr>
        <w:rPr>
          <w:rFonts w:ascii="Calibri" w:eastAsia="Calibri" w:hAnsi="Calibri" w:cs="Calibri"/>
        </w:rPr>
      </w:pPr>
      <w:r>
        <w:rPr>
          <w:rFonts w:ascii="Calibri" w:eastAsia="Calibri" w:hAnsi="Calibri" w:cs="Calibri"/>
        </w:rPr>
        <w:t xml:space="preserve">For at teste </w:t>
      </w:r>
      <w:r w:rsidR="002166CF">
        <w:rPr>
          <w:rFonts w:ascii="Calibri" w:eastAsia="Calibri" w:hAnsi="Calibri" w:cs="Calibri"/>
        </w:rPr>
        <w:t xml:space="preserve">Motor </w:t>
      </w:r>
      <w:r w:rsidR="00140C04">
        <w:rPr>
          <w:rFonts w:ascii="Calibri" w:eastAsia="Calibri" w:hAnsi="Calibri" w:cs="Calibri"/>
        </w:rPr>
        <w:t>class</w:t>
      </w:r>
      <w:r w:rsidR="002166CF">
        <w:rPr>
          <w:rFonts w:ascii="Calibri" w:eastAsia="Calibri" w:hAnsi="Calibri" w:cs="Calibri"/>
        </w:rPr>
        <w:t xml:space="preserve"> </w:t>
      </w:r>
      <w:r w:rsidR="002A34ED">
        <w:rPr>
          <w:rFonts w:ascii="Calibri" w:eastAsia="Calibri" w:hAnsi="Calibri" w:cs="Calibri"/>
        </w:rPr>
        <w:t xml:space="preserve">skrives et kort program der tester </w:t>
      </w:r>
      <w:r w:rsidR="00140C04">
        <w:rPr>
          <w:rFonts w:ascii="Calibri" w:eastAsia="Calibri" w:hAnsi="Calibri" w:cs="Calibri"/>
        </w:rPr>
        <w:t xml:space="preserve">deklarering af </w:t>
      </w:r>
      <w:r w:rsidR="003245FF">
        <w:rPr>
          <w:rFonts w:ascii="Calibri" w:eastAsia="Calibri" w:hAnsi="Calibri" w:cs="Calibri"/>
        </w:rPr>
        <w:t>et objekt</w:t>
      </w:r>
      <w:r w:rsidR="00140C04">
        <w:rPr>
          <w:rFonts w:ascii="Calibri" w:eastAsia="Calibri" w:hAnsi="Calibri" w:cs="Calibri"/>
        </w:rPr>
        <w:t xml:space="preserve"> </w:t>
      </w:r>
      <w:r w:rsidR="003245FF">
        <w:rPr>
          <w:rFonts w:ascii="Calibri" w:eastAsia="Calibri" w:hAnsi="Calibri" w:cs="Calibri"/>
        </w:rPr>
        <w:t xml:space="preserve">myMotor i </w:t>
      </w:r>
      <w:r w:rsidR="00B14C3C">
        <w:rPr>
          <w:rFonts w:ascii="Calibri" w:eastAsia="Calibri" w:hAnsi="Calibri" w:cs="Calibri"/>
        </w:rPr>
        <w:t>k</w:t>
      </w:r>
      <w:r w:rsidR="003245FF">
        <w:rPr>
          <w:rFonts w:ascii="Calibri" w:eastAsia="Calibri" w:hAnsi="Calibri" w:cs="Calibri"/>
        </w:rPr>
        <w:t>lassen Motor</w:t>
      </w:r>
      <w:r w:rsidR="00B14C3C">
        <w:rPr>
          <w:rFonts w:ascii="Calibri" w:eastAsia="Calibri" w:hAnsi="Calibri" w:cs="Calibri"/>
        </w:rPr>
        <w:t xml:space="preserve"> </w:t>
      </w:r>
      <w:r w:rsidR="00C75F27">
        <w:rPr>
          <w:rFonts w:ascii="Calibri" w:eastAsia="Calibri" w:hAnsi="Calibri" w:cs="Calibri"/>
        </w:rPr>
        <w:t>(</w:t>
      </w:r>
      <w:r w:rsidR="00C75F27">
        <w:rPr>
          <w:rFonts w:ascii="Calibri" w:eastAsia="Calibri" w:hAnsi="Calibri" w:cs="Calibri"/>
        </w:rPr>
        <w:fldChar w:fldCharType="begin"/>
      </w:r>
      <w:r w:rsidR="00C75F27">
        <w:rPr>
          <w:rFonts w:ascii="Calibri" w:eastAsia="Calibri" w:hAnsi="Calibri" w:cs="Calibri"/>
        </w:rPr>
        <w:instrText xml:space="preserve"> REF _Ref29989645 \h </w:instrText>
      </w:r>
      <w:r w:rsidR="00C75F27">
        <w:rPr>
          <w:rFonts w:ascii="Calibri" w:eastAsia="Calibri" w:hAnsi="Calibri" w:cs="Calibri"/>
        </w:rPr>
      </w:r>
      <w:r w:rsidR="00C75F27">
        <w:rPr>
          <w:rFonts w:ascii="Calibri" w:eastAsia="Calibri" w:hAnsi="Calibri" w:cs="Calibri"/>
        </w:rPr>
        <w:fldChar w:fldCharType="separate"/>
      </w:r>
      <w:r w:rsidR="00532564" w:rsidRPr="00704F3F">
        <w:rPr>
          <w:lang w:val="nb-NO"/>
        </w:rPr>
        <w:t xml:space="preserve">Figur </w:t>
      </w:r>
      <w:r w:rsidR="00532564">
        <w:rPr>
          <w:noProof/>
          <w:lang w:val="nb-NO"/>
        </w:rPr>
        <w:t>42</w:t>
      </w:r>
      <w:r w:rsidR="00C75F27">
        <w:rPr>
          <w:rFonts w:ascii="Calibri" w:eastAsia="Calibri" w:hAnsi="Calibri" w:cs="Calibri"/>
        </w:rPr>
        <w:fldChar w:fldCharType="end"/>
      </w:r>
      <w:r w:rsidR="00C75F27">
        <w:rPr>
          <w:rFonts w:ascii="Calibri" w:eastAsia="Calibri" w:hAnsi="Calibri" w:cs="Calibri"/>
        </w:rPr>
        <w:t>)</w:t>
      </w:r>
      <w:r w:rsidR="00B14C3C">
        <w:rPr>
          <w:rFonts w:ascii="Calibri" w:eastAsia="Calibri" w:hAnsi="Calibri" w:cs="Calibri"/>
        </w:rPr>
        <w:t>.</w:t>
      </w:r>
      <w:r w:rsidR="003245FF">
        <w:rPr>
          <w:rFonts w:ascii="Calibri" w:eastAsia="Calibri" w:hAnsi="Calibri" w:cs="Calibri"/>
        </w:rPr>
        <w:t xml:space="preserve"> Her efter testes </w:t>
      </w:r>
      <w:r w:rsidR="00497605">
        <w:rPr>
          <w:rFonts w:ascii="Calibri" w:eastAsia="Calibri" w:hAnsi="Calibri" w:cs="Calibri"/>
        </w:rPr>
        <w:t xml:space="preserve">start af motor, ændring af hastighed og stop af motoren. Derefter </w:t>
      </w:r>
      <w:r w:rsidR="00B11EBA">
        <w:rPr>
          <w:rFonts w:ascii="Calibri" w:eastAsia="Calibri" w:hAnsi="Calibri" w:cs="Calibri"/>
        </w:rPr>
        <w:t xml:space="preserve">ændres </w:t>
      </w:r>
      <w:r w:rsidR="00876EEF">
        <w:rPr>
          <w:rFonts w:ascii="Calibri" w:eastAsia="Calibri" w:hAnsi="Calibri" w:cs="Calibri"/>
        </w:rPr>
        <w:t>motorens</w:t>
      </w:r>
      <w:r w:rsidR="009E2A5C">
        <w:rPr>
          <w:rFonts w:ascii="Calibri" w:eastAsia="Calibri" w:hAnsi="Calibri" w:cs="Calibri"/>
        </w:rPr>
        <w:t xml:space="preserve"> retningen</w:t>
      </w:r>
      <w:r w:rsidR="00876EEF">
        <w:rPr>
          <w:rFonts w:ascii="Calibri" w:eastAsia="Calibri" w:hAnsi="Calibri" w:cs="Calibri"/>
        </w:rPr>
        <w:t xml:space="preserve"> og</w:t>
      </w:r>
      <w:r w:rsidR="00ED3452">
        <w:rPr>
          <w:rFonts w:ascii="Calibri" w:eastAsia="Calibri" w:hAnsi="Calibri" w:cs="Calibri"/>
        </w:rPr>
        <w:t xml:space="preserve"> motoren startes og stoppes igen.</w:t>
      </w:r>
      <w:r w:rsidR="00876EEF">
        <w:rPr>
          <w:rFonts w:ascii="Calibri" w:eastAsia="Calibri" w:hAnsi="Calibri" w:cs="Calibri"/>
        </w:rPr>
        <w:t xml:space="preserve"> Delays er indsat mellem hver </w:t>
      </w:r>
      <w:r w:rsidR="001E0B80">
        <w:rPr>
          <w:rFonts w:ascii="Calibri" w:eastAsia="Calibri" w:hAnsi="Calibri" w:cs="Calibri"/>
        </w:rPr>
        <w:t xml:space="preserve">funktion, så der er tid til at </w:t>
      </w:r>
      <w:r w:rsidR="00215635">
        <w:rPr>
          <w:rFonts w:ascii="Calibri" w:eastAsia="Calibri" w:hAnsi="Calibri" w:cs="Calibri"/>
        </w:rPr>
        <w:t xml:space="preserve">se </w:t>
      </w:r>
      <w:r w:rsidR="004125EA">
        <w:rPr>
          <w:rFonts w:ascii="Calibri" w:eastAsia="Calibri" w:hAnsi="Calibri" w:cs="Calibri"/>
        </w:rPr>
        <w:t xml:space="preserve">effekten </w:t>
      </w:r>
      <w:r w:rsidR="003E24E8">
        <w:rPr>
          <w:rFonts w:ascii="Calibri" w:eastAsia="Calibri" w:hAnsi="Calibri" w:cs="Calibri"/>
        </w:rPr>
        <w:t>alle</w:t>
      </w:r>
      <w:r w:rsidR="004125EA">
        <w:rPr>
          <w:rFonts w:ascii="Calibri" w:eastAsia="Calibri" w:hAnsi="Calibri" w:cs="Calibri"/>
        </w:rPr>
        <w:t xml:space="preserve"> funktion</w:t>
      </w:r>
      <w:r w:rsidR="003E24E8">
        <w:rPr>
          <w:rFonts w:ascii="Calibri" w:eastAsia="Calibri" w:hAnsi="Calibri" w:cs="Calibri"/>
        </w:rPr>
        <w:t>erne</w:t>
      </w:r>
      <w:r w:rsidR="004125EA">
        <w:rPr>
          <w:rFonts w:ascii="Calibri" w:eastAsia="Calibri" w:hAnsi="Calibri" w:cs="Calibri"/>
        </w:rPr>
        <w:t>.</w:t>
      </w:r>
      <w:bookmarkStart w:id="173" w:name="_Toc29815601"/>
    </w:p>
    <w:p w14:paraId="6A25EA36" w14:textId="468D94EA" w:rsidR="00F37161" w:rsidRDefault="00B71F2C" w:rsidP="006B380C">
      <w:pPr>
        <w:rPr>
          <w:rStyle w:val="Heading2Char"/>
        </w:rPr>
      </w:pPr>
      <w:bookmarkStart w:id="174" w:name="_Toc29898917"/>
      <w:r>
        <w:rPr>
          <w:noProof/>
        </w:rPr>
        <mc:AlternateContent>
          <mc:Choice Requires="wps">
            <w:drawing>
              <wp:anchor distT="0" distB="0" distL="114300" distR="114300" simplePos="0" relativeHeight="251658250" behindDoc="0" locked="0" layoutInCell="1" allowOverlap="1" wp14:anchorId="36B5CAC5" wp14:editId="27BD3BDE">
                <wp:simplePos x="0" y="0"/>
                <wp:positionH relativeFrom="margin">
                  <wp:align>center</wp:align>
                </wp:positionH>
                <wp:positionV relativeFrom="paragraph">
                  <wp:posOffset>10795</wp:posOffset>
                </wp:positionV>
                <wp:extent cx="3152775" cy="3302000"/>
                <wp:effectExtent l="0" t="0" r="0" b="0"/>
                <wp:wrapSquare wrapText="bothSides"/>
                <wp:docPr id="1368025776" name="Tekstfelt 1368025776"/>
                <wp:cNvGraphicFramePr/>
                <a:graphic xmlns:a="http://schemas.openxmlformats.org/drawingml/2006/main">
                  <a:graphicData uri="http://schemas.microsoft.com/office/word/2010/wordprocessingShape">
                    <wps:wsp>
                      <wps:cNvSpPr txBox="1"/>
                      <wps:spPr>
                        <a:xfrm>
                          <a:off x="0" y="0"/>
                          <a:ext cx="3152775" cy="330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954329" w14:textId="5272EA9A" w:rsidR="002F083D" w:rsidRDefault="00B71F2C">
                            <w:r>
                              <w:rPr>
                                <w:noProof/>
                              </w:rPr>
                              <w:drawing>
                                <wp:inline distT="0" distB="0" distL="0" distR="0" wp14:anchorId="1D9F0358" wp14:editId="66E1462A">
                                  <wp:extent cx="2810933" cy="2954867"/>
                                  <wp:effectExtent l="0" t="0" r="8890" b="0"/>
                                  <wp:docPr id="13" name="Billede 13"/>
                                  <wp:cNvGraphicFramePr/>
                                  <a:graphic xmlns:a="http://schemas.openxmlformats.org/drawingml/2006/main">
                                    <a:graphicData uri="http://schemas.openxmlformats.org/drawingml/2006/picture">
                                      <pic:pic xmlns:pic="http://schemas.openxmlformats.org/drawingml/2006/picture">
                                        <pic:nvPicPr>
                                          <pic:cNvPr id="46" name="Billede 46"/>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3934" cy="2989558"/>
                                          </a:xfrm>
                                          <a:prstGeom prst="rect">
                                            <a:avLst/>
                                          </a:prstGeom>
                                          <a:noFill/>
                                          <a:ln>
                                            <a:noFill/>
                                          </a:ln>
                                        </pic:spPr>
                                      </pic:pic>
                                    </a:graphicData>
                                  </a:graphic>
                                </wp:inline>
                              </w:drawing>
                            </w:r>
                          </w:p>
                          <w:p w14:paraId="231CF0B6" w14:textId="39B90CFC" w:rsidR="002F083D" w:rsidRPr="00704F3F" w:rsidRDefault="002F083D" w:rsidP="00F37161">
                            <w:pPr>
                              <w:pStyle w:val="Caption"/>
                              <w:rPr>
                                <w:lang w:val="nb-NO"/>
                              </w:rPr>
                            </w:pPr>
                            <w:bookmarkStart w:id="175" w:name="_Ref29989645"/>
                            <w:r w:rsidRPr="00704F3F">
                              <w:rPr>
                                <w:lang w:val="nb-NO"/>
                              </w:rPr>
                              <w:t xml:space="preserve">Figur </w:t>
                            </w:r>
                            <w:r>
                              <w:fldChar w:fldCharType="begin"/>
                            </w:r>
                            <w:r w:rsidRPr="00704F3F">
                              <w:rPr>
                                <w:lang w:val="nb-NO"/>
                              </w:rPr>
                              <w:instrText xml:space="preserve"> SEQ Figur \* ARABIC </w:instrText>
                            </w:r>
                            <w:r>
                              <w:fldChar w:fldCharType="separate"/>
                            </w:r>
                            <w:r w:rsidR="00532564">
                              <w:rPr>
                                <w:noProof/>
                                <w:lang w:val="nb-NO"/>
                              </w:rPr>
                              <w:t>42</w:t>
                            </w:r>
                            <w:r>
                              <w:rPr>
                                <w:noProof/>
                              </w:rPr>
                              <w:fldChar w:fldCharType="end"/>
                            </w:r>
                            <w:bookmarkEnd w:id="175"/>
                            <w:r w:rsidRPr="00704F3F">
                              <w:rPr>
                                <w:lang w:val="nb-NO"/>
                              </w:rPr>
                              <w:t xml:space="preserve"> Testprogram for Motor klasse</w:t>
                            </w:r>
                          </w:p>
                          <w:p w14:paraId="3DCFCEE3" w14:textId="77777777" w:rsidR="002F083D" w:rsidRPr="009D6CA9" w:rsidRDefault="002F083D">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5CAC5" id="Tekstfelt 1368025776" o:spid="_x0000_s1048" type="#_x0000_t202" style="position:absolute;margin-left:0;margin-top:.85pt;width:248.25pt;height:260pt;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" filled="f" stroked="f">
                <v:textbox>
                  <w:txbxContent>
                    <w:p w14:paraId="24954329" w14:textId="5272EA9A" w:rsidR="002F083D" w:rsidRDefault="00B71F2C">
                      <w:r>
                        <w:rPr>
                          <w:noProof/>
                        </w:rPr>
                        <w:drawing>
                          <wp:inline distT="0" distB="0" distL="0" distR="0" wp14:anchorId="1D9F0358" wp14:editId="66E1462A">
                            <wp:extent cx="2810933" cy="2954867"/>
                            <wp:effectExtent l="0" t="0" r="8890" b="0"/>
                            <wp:docPr id="13" name="Billede 13"/>
                            <wp:cNvGraphicFramePr/>
                            <a:graphic xmlns:a="http://schemas.openxmlformats.org/drawingml/2006/main">
                              <a:graphicData uri="http://schemas.openxmlformats.org/drawingml/2006/picture">
                                <pic:pic xmlns:pic="http://schemas.openxmlformats.org/drawingml/2006/picture">
                                  <pic:nvPicPr>
                                    <pic:cNvPr id="46" name="Billede 46"/>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3934" cy="2989558"/>
                                    </a:xfrm>
                                    <a:prstGeom prst="rect">
                                      <a:avLst/>
                                    </a:prstGeom>
                                    <a:noFill/>
                                    <a:ln>
                                      <a:noFill/>
                                    </a:ln>
                                  </pic:spPr>
                                </pic:pic>
                              </a:graphicData>
                            </a:graphic>
                          </wp:inline>
                        </w:drawing>
                      </w:r>
                    </w:p>
                    <w:p w14:paraId="231CF0B6" w14:textId="39B90CFC" w:rsidR="002F083D" w:rsidRPr="00704F3F" w:rsidRDefault="002F083D" w:rsidP="00F37161">
                      <w:pPr>
                        <w:pStyle w:val="Caption"/>
                        <w:rPr>
                          <w:lang w:val="nb-NO"/>
                        </w:rPr>
                      </w:pPr>
                      <w:bookmarkStart w:id="176" w:name="_Ref29989645"/>
                      <w:r w:rsidRPr="00704F3F">
                        <w:rPr>
                          <w:lang w:val="nb-NO"/>
                        </w:rPr>
                        <w:t xml:space="preserve">Figur </w:t>
                      </w:r>
                      <w:r>
                        <w:fldChar w:fldCharType="begin"/>
                      </w:r>
                      <w:r w:rsidRPr="00704F3F">
                        <w:rPr>
                          <w:lang w:val="nb-NO"/>
                        </w:rPr>
                        <w:instrText xml:space="preserve"> SEQ Figur \* ARABIC </w:instrText>
                      </w:r>
                      <w:r>
                        <w:fldChar w:fldCharType="separate"/>
                      </w:r>
                      <w:r w:rsidR="00532564">
                        <w:rPr>
                          <w:noProof/>
                          <w:lang w:val="nb-NO"/>
                        </w:rPr>
                        <w:t>42</w:t>
                      </w:r>
                      <w:r>
                        <w:rPr>
                          <w:noProof/>
                        </w:rPr>
                        <w:fldChar w:fldCharType="end"/>
                      </w:r>
                      <w:bookmarkEnd w:id="176"/>
                      <w:r w:rsidRPr="00704F3F">
                        <w:rPr>
                          <w:lang w:val="nb-NO"/>
                        </w:rPr>
                        <w:t xml:space="preserve"> Testprogram for Motor klasse</w:t>
                      </w:r>
                    </w:p>
                    <w:p w14:paraId="3DCFCEE3" w14:textId="77777777" w:rsidR="002F083D" w:rsidRPr="009D6CA9" w:rsidRDefault="002F083D">
                      <w:pPr>
                        <w:rPr>
                          <w:lang w:val="nb-NO"/>
                        </w:rPr>
                      </w:pPr>
                    </w:p>
                  </w:txbxContent>
                </v:textbox>
                <w10:wrap type="square" anchorx="margin"/>
              </v:shape>
            </w:pict>
          </mc:Fallback>
        </mc:AlternateContent>
      </w:r>
    </w:p>
    <w:p w14:paraId="7D818D92" w14:textId="77777777" w:rsidR="00F37161" w:rsidRDefault="00F37161" w:rsidP="006B380C">
      <w:pPr>
        <w:rPr>
          <w:rStyle w:val="Heading2Char"/>
        </w:rPr>
      </w:pPr>
    </w:p>
    <w:p w14:paraId="07B365CB" w14:textId="77777777" w:rsidR="00F37161" w:rsidRDefault="00F37161" w:rsidP="006B380C">
      <w:pPr>
        <w:rPr>
          <w:rStyle w:val="Heading2Char"/>
        </w:rPr>
      </w:pPr>
    </w:p>
    <w:p w14:paraId="1AAE1587" w14:textId="2A378B74" w:rsidR="00854458" w:rsidRDefault="00854458">
      <w:pPr>
        <w:rPr>
          <w:rStyle w:val="Heading2Char"/>
        </w:rPr>
      </w:pPr>
      <w:r>
        <w:rPr>
          <w:rStyle w:val="Heading2Char"/>
        </w:rPr>
        <w:br w:type="page"/>
      </w:r>
    </w:p>
    <w:p w14:paraId="2A8043C7" w14:textId="48E89193" w:rsidR="00691233" w:rsidRPr="00554FF4" w:rsidRDefault="7750DDD9" w:rsidP="00B577FE">
      <w:pPr>
        <w:pStyle w:val="Heading3"/>
      </w:pPr>
      <w:bookmarkStart w:id="177" w:name="_Toc30060190"/>
      <w:bookmarkStart w:id="178" w:name="_Toc30060824"/>
      <w:bookmarkStart w:id="179" w:name="_Toc30066572"/>
      <w:bookmarkStart w:id="180" w:name="_Toc30065838"/>
      <w:r w:rsidRPr="00F37161">
        <w:rPr>
          <w:rStyle w:val="Heading2Char"/>
        </w:rPr>
        <w:t>Lys</w:t>
      </w:r>
      <w:r w:rsidR="006972EA">
        <w:rPr>
          <w:rStyle w:val="Heading2Char"/>
        </w:rPr>
        <w:t xml:space="preserve"> </w:t>
      </w:r>
      <w:r w:rsidRPr="00F37161">
        <w:rPr>
          <w:rStyle w:val="Heading2Char"/>
        </w:rPr>
        <w:t>software</w:t>
      </w:r>
      <w:r w:rsidR="498AF9F8">
        <w:t xml:space="preserve"> (Simon og Shyn)</w:t>
      </w:r>
      <w:bookmarkEnd w:id="173"/>
      <w:bookmarkEnd w:id="174"/>
      <w:bookmarkEnd w:id="177"/>
      <w:bookmarkEnd w:id="178"/>
      <w:bookmarkEnd w:id="179"/>
      <w:bookmarkEnd w:id="180"/>
    </w:p>
    <w:p w14:paraId="70EFCAFB" w14:textId="0438A3B7" w:rsidR="009A7AE0" w:rsidRPr="00A36714" w:rsidRDefault="007D690B" w:rsidP="002C6C82">
      <w:r>
        <w:t xml:space="preserve">Softwaren skal sørge for at </w:t>
      </w:r>
      <w:r w:rsidR="00092542">
        <w:t>forlys</w:t>
      </w:r>
      <w:r>
        <w:t>et</w:t>
      </w:r>
      <w:r w:rsidR="00092542">
        <w:t xml:space="preserve"> tændes, når motoren tænder, og slukkes</w:t>
      </w:r>
      <w:r>
        <w:t>,</w:t>
      </w:r>
      <w:r w:rsidR="00092542">
        <w:t xml:space="preserve"> når motoren slukker. </w:t>
      </w:r>
      <w:r w:rsidR="007978FA">
        <w:t xml:space="preserve">Softwaren for forlys er meget simpel idet, at </w:t>
      </w:r>
      <w:r w:rsidR="00672B3A">
        <w:t>den blot skal initieres når motor startes. Dette bliver udført ved en case som starter både motor og signal til forlysene og lignende slukker lys når motor slukkes.</w:t>
      </w:r>
      <w:r w:rsidR="00855428">
        <w:t xml:space="preserve"> </w:t>
      </w:r>
      <w:r w:rsidR="001E1A04">
        <w:t xml:space="preserve">For </w:t>
      </w:r>
      <w:r w:rsidR="003346AC">
        <w:t>almindelig</w:t>
      </w:r>
      <w:r w:rsidR="00725BD9">
        <w:t>t</w:t>
      </w:r>
      <w:r w:rsidR="003346AC">
        <w:t xml:space="preserve"> </w:t>
      </w:r>
      <w:r w:rsidR="001E1A04">
        <w:t>baglys gælder</w:t>
      </w:r>
      <w:r w:rsidR="003346AC">
        <w:t xml:space="preserve"> det samme, </w:t>
      </w:r>
      <w:r w:rsidR="00725BD9">
        <w:t>lyset skal tændes, når motoren tænder, og slukkes, når motoren slukker. Dog</w:t>
      </w:r>
      <w:r w:rsidR="00FD47E9">
        <w:t xml:space="preserve"> skal lysstyrken for baglys være kraftigere, når bilen bremser og bakker. Dette styres ved hjælp af PWM-signaler. </w:t>
      </w:r>
      <w:r w:rsidR="001506A3">
        <w:t xml:space="preserve">Software for </w:t>
      </w:r>
      <w:r w:rsidR="002355A2">
        <w:t>f</w:t>
      </w:r>
      <w:r w:rsidR="007978FA">
        <w:t xml:space="preserve">orlys og </w:t>
      </w:r>
      <w:r w:rsidR="001506A3">
        <w:t xml:space="preserve">baglys styres </w:t>
      </w:r>
      <w:r w:rsidR="002355A2">
        <w:t xml:space="preserve">begge </w:t>
      </w:r>
      <w:r w:rsidR="001506A3">
        <w:t xml:space="preserve">ved </w:t>
      </w:r>
      <w:r w:rsidR="007978FA">
        <w:t>hjælp af</w:t>
      </w:r>
      <w:r w:rsidR="001506A3">
        <w:t xml:space="preserve"> PWM</w:t>
      </w:r>
      <w:r w:rsidR="001B2B1B">
        <w:t>-</w:t>
      </w:r>
      <w:r w:rsidR="001506A3">
        <w:t>signal</w:t>
      </w:r>
      <w:r w:rsidR="007978FA">
        <w:t>er</w:t>
      </w:r>
      <w:r w:rsidR="00C17EAA">
        <w:t>, heraf</w:t>
      </w:r>
      <w:r w:rsidR="00BD7D05">
        <w:t xml:space="preserve"> ved</w:t>
      </w:r>
      <w:r w:rsidR="00FB4D18">
        <w:t xml:space="preserve"> </w:t>
      </w:r>
      <w:r w:rsidR="00154968">
        <w:t>hjælp af den</w:t>
      </w:r>
      <w:r w:rsidR="00FB4D18">
        <w:t xml:space="preserve"> indbygge</w:t>
      </w:r>
      <w:r w:rsidR="00154968">
        <w:t>de</w:t>
      </w:r>
      <w:r w:rsidR="00FB4D18">
        <w:t xml:space="preserve"> </w:t>
      </w:r>
      <w:r w:rsidR="00154968">
        <w:t>T</w:t>
      </w:r>
      <w:r w:rsidR="00FB4D18">
        <w:t>imer</w:t>
      </w:r>
      <w:r w:rsidR="00FB6B7A">
        <w:t xml:space="preserve"> 4</w:t>
      </w:r>
      <w:r w:rsidR="00542A24">
        <w:t xml:space="preserve"> i </w:t>
      </w:r>
      <w:r w:rsidR="001B2B1B">
        <w:t>A</w:t>
      </w:r>
      <w:r w:rsidR="00542A24">
        <w:t>rduino</w:t>
      </w:r>
      <w:r w:rsidR="001B2B1B">
        <w:t>’</w:t>
      </w:r>
      <w:r w:rsidR="00542A24">
        <w:t>en</w:t>
      </w:r>
      <w:r w:rsidR="00154968">
        <w:t>,</w:t>
      </w:r>
      <w:r w:rsidR="00542A24">
        <w:t xml:space="preserve"> som initieres. </w:t>
      </w:r>
      <w:r w:rsidR="00CB426A">
        <w:t xml:space="preserve">Signal for både forlys og baglys sendes ud </w:t>
      </w:r>
      <w:r w:rsidR="00F871A3">
        <w:t>ved hjælp af port H</w:t>
      </w:r>
      <w:r w:rsidR="008D71DB">
        <w:t>. PWM</w:t>
      </w:r>
      <w:r w:rsidR="001B2B1B">
        <w:t>-</w:t>
      </w:r>
      <w:r w:rsidR="00507083">
        <w:t>signalet ændres ved at indsætte en duty</w:t>
      </w:r>
      <w:r w:rsidR="001B2B1B">
        <w:t xml:space="preserve"> </w:t>
      </w:r>
      <w:r w:rsidR="00507083">
        <w:t>cycle</w:t>
      </w:r>
      <w:r w:rsidR="0040184E">
        <w:t>,</w:t>
      </w:r>
      <w:r w:rsidR="00507083">
        <w:t xml:space="preserve"> </w:t>
      </w:r>
      <w:r w:rsidR="00C82B91">
        <w:t xml:space="preserve">hvor </w:t>
      </w:r>
      <w:r w:rsidR="007F371A">
        <w:t>softwaren</w:t>
      </w:r>
      <w:r w:rsidR="00507083">
        <w:t xml:space="preserve"> omregner det til</w:t>
      </w:r>
      <w:r w:rsidR="00F14D40">
        <w:t xml:space="preserve"> en brugbar værdi</w:t>
      </w:r>
      <w:r w:rsidR="0040184E">
        <w:t>,</w:t>
      </w:r>
      <w:r w:rsidR="00F14D40">
        <w:t xml:space="preserve"> </w:t>
      </w:r>
      <w:r w:rsidR="0040184E">
        <w:t>der</w:t>
      </w:r>
      <w:r w:rsidR="00F14D40">
        <w:t xml:space="preserve"> indsættes ind i OCR4n</w:t>
      </w:r>
      <w:r w:rsidR="007F371A">
        <w:t>(</w:t>
      </w:r>
      <w:r w:rsidR="007F371A">
        <w:fldChar w:fldCharType="begin"/>
      </w:r>
      <w:r w:rsidR="007F371A">
        <w:instrText xml:space="preserve"> REF _Ref29887216 \h </w:instrText>
      </w:r>
      <w:r w:rsidR="007F371A">
        <w:fldChar w:fldCharType="separate"/>
      </w:r>
      <w:r w:rsidR="00532564">
        <w:t xml:space="preserve">Ligning </w:t>
      </w:r>
      <w:r w:rsidR="00532564">
        <w:rPr>
          <w:noProof/>
        </w:rPr>
        <w:t>3</w:t>
      </w:r>
      <w:r w:rsidR="007F371A">
        <w:fldChar w:fldCharType="end"/>
      </w:r>
      <w:r w:rsidR="007F371A">
        <w:t>)</w:t>
      </w:r>
      <w:r w:rsidR="00101517">
        <w:t>.</w:t>
      </w:r>
      <w:r w:rsidR="005D23A6">
        <w:t xml:space="preserve"> Ved brug </w:t>
      </w:r>
      <w:r w:rsidR="00C17EAA">
        <w:t>af</w:t>
      </w:r>
      <w:r w:rsidR="005D23A6">
        <w:t xml:space="preserve"> </w:t>
      </w:r>
      <w:r w:rsidR="00E42D0B">
        <w:t>duty</w:t>
      </w:r>
      <w:r w:rsidR="001B2B1B">
        <w:t xml:space="preserve"> </w:t>
      </w:r>
      <w:r w:rsidR="00E42D0B">
        <w:t>cycle</w:t>
      </w:r>
      <w:r w:rsidR="00C17EAA">
        <w:t>,</w:t>
      </w:r>
      <w:r w:rsidR="00E42D0B">
        <w:t xml:space="preserve"> som er</w:t>
      </w:r>
      <w:r w:rsidR="0034329C">
        <w:t xml:space="preserve"> en justerbar værdi</w:t>
      </w:r>
      <w:r w:rsidR="00E42D0B">
        <w:t xml:space="preserve"> behøves kun en funktion for både baglys og bremselys.</w:t>
      </w:r>
    </w:p>
    <w:p w14:paraId="61FBFB85" w14:textId="6728B469" w:rsidR="002C6C82" w:rsidRPr="002C6C82" w:rsidRDefault="5AC79FB3" w:rsidP="002C6C82">
      <w:pPr>
        <w:rPr>
          <w:rFonts w:ascii="Calibri" w:eastAsia="Calibri" w:hAnsi="Calibri" w:cs="Calibri"/>
          <w:b/>
        </w:rPr>
      </w:pPr>
      <w:r w:rsidRPr="5AC79FB3">
        <w:rPr>
          <w:rFonts w:ascii="Calibri" w:eastAsia="Calibri" w:hAnsi="Calibri" w:cs="Calibri"/>
          <w:b/>
        </w:rPr>
        <w:t>Modulbeskrivelse af Klassen “</w:t>
      </w:r>
      <w:r w:rsidR="23F4F570" w:rsidRPr="1EA416B7">
        <w:rPr>
          <w:rFonts w:ascii="Calibri" w:eastAsia="Calibri" w:hAnsi="Calibri" w:cs="Calibri"/>
          <w:b/>
          <w:bCs/>
        </w:rPr>
        <w:t>Led</w:t>
      </w:r>
      <w:r w:rsidRPr="5AC79FB3">
        <w:rPr>
          <w:rFonts w:ascii="Calibri" w:eastAsia="Calibri" w:hAnsi="Calibri" w:cs="Calibri"/>
          <w:b/>
        </w:rPr>
        <w:t>”</w:t>
      </w:r>
    </w:p>
    <w:p w14:paraId="1596D7AD" w14:textId="594536E3" w:rsidR="00B83C9D" w:rsidRPr="002627C1" w:rsidRDefault="002627C1" w:rsidP="5AC79FB3">
      <w:pPr>
        <w:rPr>
          <w:rFonts w:ascii="Calibri" w:eastAsia="Calibri" w:hAnsi="Calibri" w:cs="Calibri"/>
        </w:rPr>
      </w:pPr>
      <w:bookmarkStart w:id="181" w:name="_Ref29895717"/>
      <w:r>
        <w:rPr>
          <w:rFonts w:ascii="Calibri" w:eastAsia="Calibri" w:hAnsi="Calibri" w:cs="Calibri"/>
        </w:rPr>
        <w:t>Klassen</w:t>
      </w:r>
      <w:r w:rsidR="00C872DC">
        <w:rPr>
          <w:rFonts w:ascii="Calibri" w:eastAsia="Calibri" w:hAnsi="Calibri" w:cs="Calibri"/>
        </w:rPr>
        <w:t xml:space="preserve"> Led styrer</w:t>
      </w:r>
      <w:r w:rsidR="00320C47">
        <w:rPr>
          <w:rFonts w:ascii="Calibri" w:eastAsia="Calibri" w:hAnsi="Calibri" w:cs="Calibri"/>
        </w:rPr>
        <w:t xml:space="preserve"> forlys og baglys. </w:t>
      </w:r>
      <w:r w:rsidR="00DD2545">
        <w:rPr>
          <w:rFonts w:ascii="Calibri" w:eastAsia="Calibri" w:hAnsi="Calibri" w:cs="Calibri"/>
        </w:rPr>
        <w:t>Klassen har constructor, init</w:t>
      </w:r>
      <w:r w:rsidR="00845D00">
        <w:rPr>
          <w:rFonts w:ascii="Calibri" w:eastAsia="Calibri" w:hAnsi="Calibri" w:cs="Calibri"/>
        </w:rPr>
        <w:t>Led</w:t>
      </w:r>
      <w:r w:rsidR="00DD2545">
        <w:rPr>
          <w:rFonts w:ascii="Calibri" w:eastAsia="Calibri" w:hAnsi="Calibri" w:cs="Calibri"/>
        </w:rPr>
        <w:t xml:space="preserve"> og </w:t>
      </w:r>
      <w:r w:rsidR="00961EB9">
        <w:rPr>
          <w:rFonts w:ascii="Calibri" w:eastAsia="Calibri" w:hAnsi="Calibri" w:cs="Calibri"/>
        </w:rPr>
        <w:t>funktioner til styring af PWM</w:t>
      </w:r>
      <w:r w:rsidR="005F1BB1">
        <w:rPr>
          <w:rFonts w:ascii="Calibri" w:eastAsia="Calibri" w:hAnsi="Calibri" w:cs="Calibri"/>
        </w:rPr>
        <w:t>-</w:t>
      </w:r>
      <w:r w:rsidR="00961EB9">
        <w:rPr>
          <w:rFonts w:ascii="Calibri" w:eastAsia="Calibri" w:hAnsi="Calibri" w:cs="Calibri"/>
        </w:rPr>
        <w:t>signal der udsendes</w:t>
      </w:r>
      <w:r w:rsidR="00AF1A3F">
        <w:rPr>
          <w:rFonts w:ascii="Calibri" w:eastAsia="Calibri" w:hAnsi="Calibri" w:cs="Calibri"/>
        </w:rPr>
        <w:t xml:space="preserve">. Dette kan ses på </w:t>
      </w:r>
      <w:r w:rsidR="002D39FD">
        <w:rPr>
          <w:rFonts w:ascii="Calibri" w:eastAsia="Calibri" w:hAnsi="Calibri" w:cs="Calibri"/>
        </w:rPr>
        <w:fldChar w:fldCharType="begin"/>
      </w:r>
      <w:r w:rsidR="002D39FD">
        <w:rPr>
          <w:rFonts w:ascii="Calibri" w:eastAsia="Calibri" w:hAnsi="Calibri" w:cs="Calibri"/>
        </w:rPr>
        <w:instrText xml:space="preserve"> REF _Ref29895754 \h </w:instrText>
      </w:r>
      <w:r w:rsidR="002D39FD">
        <w:rPr>
          <w:rFonts w:ascii="Calibri" w:eastAsia="Calibri" w:hAnsi="Calibri" w:cs="Calibri"/>
        </w:rPr>
      </w:r>
      <w:r w:rsidR="002D39FD">
        <w:rPr>
          <w:rFonts w:ascii="Calibri" w:eastAsia="Calibri" w:hAnsi="Calibri" w:cs="Calibri"/>
        </w:rPr>
        <w:fldChar w:fldCharType="separate"/>
      </w:r>
      <w:r w:rsidR="00532564">
        <w:t xml:space="preserve">Figur </w:t>
      </w:r>
      <w:r w:rsidR="00532564">
        <w:rPr>
          <w:noProof/>
        </w:rPr>
        <w:t>43</w:t>
      </w:r>
      <w:r w:rsidR="002D39FD">
        <w:rPr>
          <w:rFonts w:ascii="Calibri" w:eastAsia="Calibri" w:hAnsi="Calibri" w:cs="Calibri"/>
        </w:rPr>
        <w:fldChar w:fldCharType="end"/>
      </w:r>
      <w:r w:rsidR="002D39FD">
        <w:rPr>
          <w:rFonts w:ascii="Calibri" w:eastAsia="Calibri" w:hAnsi="Calibri" w:cs="Calibri"/>
        </w:rPr>
        <w:t>.</w:t>
      </w:r>
    </w:p>
    <w:p w14:paraId="6C56F450" w14:textId="77777777" w:rsidR="008C2B16" w:rsidRDefault="00E61AB6" w:rsidP="008C2B16">
      <w:pPr>
        <w:keepNext/>
        <w:jc w:val="center"/>
      </w:pPr>
      <w:r>
        <w:rPr>
          <w:noProof/>
        </w:rPr>
        <w:drawing>
          <wp:inline distT="0" distB="0" distL="0" distR="0" wp14:anchorId="71E3F755" wp14:editId="21AE6F98">
            <wp:extent cx="4435587" cy="1348153"/>
            <wp:effectExtent l="0" t="0" r="3175" b="4445"/>
            <wp:docPr id="198281591"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0"/>
                    <pic:cNvPicPr/>
                  </pic:nvPicPr>
                  <pic:blipFill>
                    <a:blip r:embed="rId68">
                      <a:extLst>
                        <a:ext uri="{28A0092B-C50C-407E-A947-70E740481C1C}">
                          <a14:useLocalDpi xmlns:a14="http://schemas.microsoft.com/office/drawing/2010/main" val="0"/>
                        </a:ext>
                      </a:extLst>
                    </a:blip>
                    <a:stretch>
                      <a:fillRect/>
                    </a:stretch>
                  </pic:blipFill>
                  <pic:spPr>
                    <a:xfrm>
                      <a:off x="0" y="0"/>
                      <a:ext cx="4460790" cy="1355813"/>
                    </a:xfrm>
                    <a:prstGeom prst="rect">
                      <a:avLst/>
                    </a:prstGeom>
                  </pic:spPr>
                </pic:pic>
              </a:graphicData>
            </a:graphic>
          </wp:inline>
        </w:drawing>
      </w:r>
    </w:p>
    <w:p w14:paraId="14B03FAE" w14:textId="7CDA2422" w:rsidR="004F1DF5" w:rsidRDefault="008C2B16" w:rsidP="003E24E8">
      <w:pPr>
        <w:pStyle w:val="Caption"/>
        <w:jc w:val="center"/>
        <w:rPr>
          <w:rFonts w:ascii="Calibri" w:eastAsia="Calibri" w:hAnsi="Calibri" w:cs="Calibri"/>
        </w:rPr>
      </w:pPr>
      <w:bookmarkStart w:id="182" w:name="_Ref29895754"/>
      <w:bookmarkStart w:id="183" w:name="_Ref29895692"/>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43</w:t>
      </w:r>
      <w:r w:rsidR="0025360C">
        <w:rPr>
          <w:noProof/>
        </w:rPr>
        <w:fldChar w:fldCharType="end"/>
      </w:r>
      <w:bookmarkEnd w:id="181"/>
      <w:bookmarkEnd w:id="182"/>
      <w:r>
        <w:t xml:space="preserve"> UML</w:t>
      </w:r>
      <w:r w:rsidR="005F1BB1">
        <w:t>-</w:t>
      </w:r>
      <w:r w:rsidR="002D39FD">
        <w:t>notation</w:t>
      </w:r>
      <w:r>
        <w:t xml:space="preserve"> for Led klassen</w:t>
      </w:r>
      <w:bookmarkEnd w:id="183"/>
    </w:p>
    <w:p w14:paraId="602BFECD" w14:textId="1BDF4A66" w:rsidR="001B310D" w:rsidRPr="001B310D" w:rsidRDefault="5AC79FB3" w:rsidP="001B310D">
      <w:pPr>
        <w:rPr>
          <w:rFonts w:ascii="Calibri" w:eastAsia="Calibri" w:hAnsi="Calibri" w:cs="Calibri"/>
        </w:rPr>
      </w:pPr>
      <w:r w:rsidRPr="5AC79FB3">
        <w:rPr>
          <w:rFonts w:ascii="Calibri" w:eastAsia="Calibri" w:hAnsi="Calibri" w:cs="Calibri"/>
          <w:b/>
        </w:rPr>
        <w:t xml:space="preserve">Ansvar: </w:t>
      </w:r>
      <w:r w:rsidR="00CE7505">
        <w:rPr>
          <w:rFonts w:ascii="Calibri" w:eastAsia="Calibri" w:hAnsi="Calibri" w:cs="Calibri"/>
        </w:rPr>
        <w:t xml:space="preserve"> </w:t>
      </w:r>
      <w:r w:rsidRPr="5AC79FB3">
        <w:rPr>
          <w:rFonts w:ascii="Calibri" w:eastAsia="Calibri" w:hAnsi="Calibri" w:cs="Calibri"/>
        </w:rPr>
        <w:t>Led</w:t>
      </w:r>
      <w:r w:rsidR="00A203B1">
        <w:rPr>
          <w:rFonts w:ascii="Calibri" w:eastAsia="Calibri" w:hAnsi="Calibri" w:cs="Calibri"/>
        </w:rPr>
        <w:t>-d</w:t>
      </w:r>
      <w:r w:rsidRPr="5AC79FB3">
        <w:rPr>
          <w:rFonts w:ascii="Calibri" w:eastAsia="Calibri" w:hAnsi="Calibri" w:cs="Calibri"/>
        </w:rPr>
        <w:t xml:space="preserve">riveren har ansvar for at håndtere </w:t>
      </w:r>
      <w:r w:rsidR="37234B4D" w:rsidRPr="4728E702">
        <w:rPr>
          <w:rFonts w:ascii="Calibri" w:eastAsia="Calibri" w:hAnsi="Calibri" w:cs="Calibri"/>
        </w:rPr>
        <w:t>signalet, som giver</w:t>
      </w:r>
      <w:r w:rsidRPr="5AC79FB3">
        <w:rPr>
          <w:rFonts w:ascii="Calibri" w:eastAsia="Calibri" w:hAnsi="Calibri" w:cs="Calibri"/>
        </w:rPr>
        <w:t xml:space="preserve"> værdier </w:t>
      </w:r>
      <w:r w:rsidR="2F6D7E23" w:rsidRPr="4728E702">
        <w:rPr>
          <w:rFonts w:ascii="Calibri" w:eastAsia="Calibri" w:hAnsi="Calibri" w:cs="Calibri"/>
        </w:rPr>
        <w:t xml:space="preserve">til at </w:t>
      </w:r>
      <w:r w:rsidRPr="5AC79FB3">
        <w:rPr>
          <w:rFonts w:ascii="Calibri" w:eastAsia="Calibri" w:hAnsi="Calibri" w:cs="Calibri"/>
        </w:rPr>
        <w:t>sætte lysstyrken for baglys</w:t>
      </w:r>
      <w:r w:rsidR="4D6CB615" w:rsidRPr="4728E702">
        <w:rPr>
          <w:rFonts w:ascii="Calibri" w:eastAsia="Calibri" w:hAnsi="Calibri" w:cs="Calibri"/>
        </w:rPr>
        <w:t xml:space="preserve"> og sende signal til forlys</w:t>
      </w:r>
      <w:r w:rsidRPr="5AC79FB3">
        <w:rPr>
          <w:rFonts w:ascii="Calibri" w:eastAsia="Calibri" w:hAnsi="Calibri" w:cs="Calibri"/>
        </w:rPr>
        <w:t>.</w:t>
      </w:r>
    </w:p>
    <w:p w14:paraId="590C8435" w14:textId="406EA451" w:rsidR="00277097" w:rsidRPr="00300277" w:rsidRDefault="005A77C2" w:rsidP="00277097">
      <w:pPr>
        <w:rPr>
          <w:rFonts w:ascii="Calibri" w:eastAsia="Calibri" w:hAnsi="Calibri" w:cs="Calibri"/>
          <w:b/>
        </w:rPr>
      </w:pPr>
      <w:r w:rsidRPr="00A816B7">
        <w:rPr>
          <w:rFonts w:ascii="Calibri" w:eastAsia="Calibri" w:hAnsi="Calibri" w:cs="Calibri"/>
          <w:b/>
        </w:rPr>
        <w:t>Void Led()</w:t>
      </w:r>
      <w:r w:rsidR="00237A7C" w:rsidRPr="00A816B7">
        <w:rPr>
          <w:rFonts w:ascii="Calibri" w:eastAsia="Calibri" w:hAnsi="Calibri" w:cs="Calibri"/>
          <w:b/>
        </w:rPr>
        <w:t>;</w:t>
      </w:r>
    </w:p>
    <w:p w14:paraId="55F4B14D" w14:textId="3AC0B74A" w:rsidR="00237A7C" w:rsidRPr="00A816B7" w:rsidRDefault="00237A7C" w:rsidP="5AC79FB3">
      <w:pPr>
        <w:rPr>
          <w:rFonts w:ascii="Calibri" w:eastAsia="Calibri" w:hAnsi="Calibri" w:cs="Calibri"/>
        </w:rPr>
      </w:pPr>
      <w:r w:rsidRPr="00A816B7">
        <w:rPr>
          <w:rFonts w:ascii="Calibri" w:eastAsia="Calibri" w:hAnsi="Calibri" w:cs="Calibri"/>
          <w:b/>
        </w:rPr>
        <w:tab/>
      </w:r>
      <w:r w:rsidRPr="00A816B7">
        <w:rPr>
          <w:rFonts w:ascii="Calibri" w:eastAsia="Calibri" w:hAnsi="Calibri" w:cs="Calibri"/>
        </w:rPr>
        <w:t>Parametre: void</w:t>
      </w:r>
    </w:p>
    <w:p w14:paraId="72F67D97" w14:textId="781CBF2E" w:rsidR="00237A7C" w:rsidRPr="00A816B7" w:rsidRDefault="00237A7C" w:rsidP="5AC79FB3">
      <w:pPr>
        <w:rPr>
          <w:rFonts w:ascii="Calibri" w:eastAsia="Calibri" w:hAnsi="Calibri" w:cs="Calibri"/>
        </w:rPr>
      </w:pPr>
      <w:r w:rsidRPr="00A816B7">
        <w:rPr>
          <w:rFonts w:ascii="Calibri" w:eastAsia="Calibri" w:hAnsi="Calibri" w:cs="Calibri"/>
        </w:rPr>
        <w:tab/>
        <w:t>Returværdi: void</w:t>
      </w:r>
    </w:p>
    <w:p w14:paraId="69DA3B97" w14:textId="2E905564" w:rsidR="00237A7C" w:rsidRPr="001C2C5E" w:rsidRDefault="00237A7C" w:rsidP="001C2C5E">
      <w:pPr>
        <w:ind w:left="1304"/>
        <w:rPr>
          <w:rFonts w:ascii="Calibri" w:eastAsia="Calibri" w:hAnsi="Calibri" w:cs="Calibri"/>
        </w:rPr>
      </w:pPr>
      <w:r w:rsidRPr="001C2C5E">
        <w:rPr>
          <w:rFonts w:ascii="Calibri" w:eastAsia="Calibri" w:hAnsi="Calibri" w:cs="Calibri"/>
        </w:rPr>
        <w:t>Beskrivelse: Constructor som</w:t>
      </w:r>
      <w:r w:rsidR="001C2C5E" w:rsidRPr="001C2C5E">
        <w:rPr>
          <w:rFonts w:ascii="Calibri" w:eastAsia="Calibri" w:hAnsi="Calibri" w:cs="Calibri"/>
        </w:rPr>
        <w:t xml:space="preserve"> sætter </w:t>
      </w:r>
      <w:r w:rsidR="001C2C5E">
        <w:rPr>
          <w:rFonts w:ascii="Calibri" w:eastAsia="Calibri" w:hAnsi="Calibri" w:cs="Calibri"/>
        </w:rPr>
        <w:t>port H til outputs og indstiller timer 4 til PWM signal</w:t>
      </w:r>
    </w:p>
    <w:p w14:paraId="56D39151" w14:textId="1419DA49" w:rsidR="5AC79FB3" w:rsidRPr="001C2C5E" w:rsidRDefault="5AC79FB3" w:rsidP="5AC79FB3">
      <w:pPr>
        <w:rPr>
          <w:rFonts w:ascii="Calibri" w:eastAsia="Calibri" w:hAnsi="Calibri" w:cs="Calibri"/>
          <w:b/>
        </w:rPr>
      </w:pPr>
      <w:r w:rsidRPr="001C2C5E">
        <w:rPr>
          <w:rFonts w:ascii="Calibri" w:eastAsia="Calibri" w:hAnsi="Calibri" w:cs="Calibri"/>
          <w:b/>
        </w:rPr>
        <w:t>Void initLED( void );</w:t>
      </w:r>
    </w:p>
    <w:p w14:paraId="2101A8B7" w14:textId="49049C43" w:rsidR="5AC79FB3" w:rsidRDefault="5AC79FB3" w:rsidP="5AC79FB3">
      <w:pPr>
        <w:ind w:firstLine="1304"/>
        <w:rPr>
          <w:rFonts w:ascii="Calibri" w:eastAsia="Calibri" w:hAnsi="Calibri" w:cs="Calibri"/>
        </w:rPr>
      </w:pPr>
      <w:r w:rsidRPr="5AC79FB3">
        <w:rPr>
          <w:rFonts w:ascii="Calibri" w:eastAsia="Calibri" w:hAnsi="Calibri" w:cs="Calibri"/>
        </w:rPr>
        <w:t>Parametre: void</w:t>
      </w:r>
    </w:p>
    <w:p w14:paraId="1F6BD0B1" w14:textId="5FE2191D" w:rsidR="5AC79FB3" w:rsidRDefault="5AC79FB3" w:rsidP="5AC79FB3">
      <w:pPr>
        <w:ind w:firstLine="1304"/>
        <w:rPr>
          <w:rFonts w:ascii="Calibri" w:eastAsia="Calibri" w:hAnsi="Calibri" w:cs="Calibri"/>
        </w:rPr>
      </w:pPr>
      <w:r w:rsidRPr="5AC79FB3">
        <w:rPr>
          <w:rFonts w:ascii="Calibri" w:eastAsia="Calibri" w:hAnsi="Calibri" w:cs="Calibri"/>
        </w:rPr>
        <w:t>Returværdi: void</w:t>
      </w:r>
    </w:p>
    <w:p w14:paraId="406048FC" w14:textId="7E702741" w:rsidR="00DB0D64" w:rsidRPr="00DB0D64" w:rsidRDefault="5AC79FB3" w:rsidP="00804539">
      <w:pPr>
        <w:ind w:left="1304"/>
        <w:rPr>
          <w:rFonts w:ascii="Calibri" w:eastAsia="Calibri" w:hAnsi="Calibri" w:cs="Calibri"/>
        </w:rPr>
      </w:pPr>
      <w:r w:rsidRPr="5AC79FB3">
        <w:rPr>
          <w:rFonts w:ascii="Calibri" w:eastAsia="Calibri" w:hAnsi="Calibri" w:cs="Calibri"/>
        </w:rPr>
        <w:t>Beskrivelse: Sætter porte (Port H) til outputs og timer (Timer 4</w:t>
      </w:r>
      <w:r w:rsidR="0083003B">
        <w:rPr>
          <w:rFonts w:ascii="Calibri" w:eastAsia="Calibri" w:hAnsi="Calibri" w:cs="Calibri"/>
        </w:rPr>
        <w:t xml:space="preserve">, </w:t>
      </w:r>
      <w:r w:rsidR="00804539">
        <w:rPr>
          <w:rFonts w:ascii="Calibri" w:eastAsia="Calibri" w:hAnsi="Calibri" w:cs="Calibri"/>
        </w:rPr>
        <w:t>fast PWM mode 10  bit</w:t>
      </w:r>
      <w:r w:rsidRPr="5AC79FB3">
        <w:rPr>
          <w:rFonts w:ascii="Calibri" w:eastAsia="Calibri" w:hAnsi="Calibri" w:cs="Calibri"/>
        </w:rPr>
        <w:t>) til at lave PWM signal.</w:t>
      </w:r>
    </w:p>
    <w:p w14:paraId="6240E72D" w14:textId="6EC1A4F6" w:rsidR="00F520D2" w:rsidRPr="00150B43" w:rsidRDefault="00C61E10" w:rsidP="001B7EB1">
      <w:pPr>
        <w:rPr>
          <w:rFonts w:ascii="Calibri" w:eastAsia="Calibri" w:hAnsi="Calibri" w:cs="Calibri"/>
        </w:rPr>
      </w:pPr>
      <w:r>
        <w:rPr>
          <w:rFonts w:ascii="Calibri" w:eastAsia="Calibri" w:hAnsi="Calibri" w:cs="Calibri"/>
        </w:rPr>
        <w:t>Lys</w:t>
      </w:r>
      <w:r w:rsidR="00150B43">
        <w:rPr>
          <w:rFonts w:ascii="Calibri" w:eastAsia="Calibri" w:hAnsi="Calibri" w:cs="Calibri"/>
        </w:rPr>
        <w:t xml:space="preserve"> skal have en</w:t>
      </w:r>
      <w:r w:rsidR="00E54AFD">
        <w:rPr>
          <w:rFonts w:ascii="Calibri" w:eastAsia="Calibri" w:hAnsi="Calibri" w:cs="Calibri"/>
        </w:rPr>
        <w:t xml:space="preserve"> stor nok frekvens så det ikke er synligt at det tænder og slukker, </w:t>
      </w:r>
      <w:r w:rsidR="00F520D2">
        <w:rPr>
          <w:rFonts w:ascii="Calibri" w:eastAsia="Calibri" w:hAnsi="Calibri" w:cs="Calibri"/>
        </w:rPr>
        <w:t xml:space="preserve">blev prescaler </w:t>
      </w:r>
      <w:r>
        <w:rPr>
          <w:rFonts w:ascii="Calibri" w:eastAsia="Calibri" w:hAnsi="Calibri" w:cs="Calibri"/>
        </w:rPr>
        <w:t>sat til at være 1</w:t>
      </w:r>
      <w:r w:rsidR="00F520D2">
        <w:rPr>
          <w:rFonts w:ascii="Calibri" w:eastAsia="Calibri" w:hAnsi="Calibri" w:cs="Calibri"/>
        </w:rPr>
        <w:t xml:space="preserve"> og frekvensen er således: </w:t>
      </w:r>
      <m:oMath>
        <m:r>
          <w:rPr>
            <w:rFonts w:ascii="Cambria Math" w:eastAsia="Calibri" w:hAnsi="Cambria Math" w:cs="Calibri"/>
          </w:rPr>
          <m:t>Frekvens=</m:t>
        </m:r>
        <m:f>
          <m:fPr>
            <m:ctrlPr>
              <w:rPr>
                <w:rFonts w:ascii="Cambria Math" w:eastAsia="Calibri" w:hAnsi="Cambria Math" w:cs="Calibri"/>
                <w:i/>
              </w:rPr>
            </m:ctrlPr>
          </m:fPr>
          <m:num>
            <m:r>
              <w:rPr>
                <w:rFonts w:ascii="Cambria Math" w:eastAsia="Calibri" w:hAnsi="Cambria Math" w:cs="Calibri"/>
              </w:rPr>
              <m:t>16 MHz</m:t>
            </m:r>
          </m:num>
          <m:den>
            <m:r>
              <w:rPr>
                <w:rFonts w:ascii="Cambria Math" w:eastAsia="Calibri" w:hAnsi="Cambria Math" w:cs="Calibri"/>
              </w:rPr>
              <m:t>1·(1+1023)</m:t>
            </m:r>
          </m:den>
        </m:f>
        <m:r>
          <w:rPr>
            <w:rFonts w:ascii="Cambria Math" w:eastAsia="Calibri" w:hAnsi="Cambria Math" w:cs="Calibri"/>
          </w:rPr>
          <m:t>=15625 Hz</m:t>
        </m:r>
      </m:oMath>
      <w:r w:rsidR="00B60D80">
        <w:rPr>
          <w:rFonts w:ascii="Calibri" w:eastAsia="Calibri" w:hAnsi="Calibri" w:cs="Calibri"/>
        </w:rPr>
        <w:t xml:space="preserve">. </w:t>
      </w:r>
    </w:p>
    <w:p w14:paraId="50EB7006" w14:textId="316BBD45" w:rsidR="5AC79FB3" w:rsidRPr="00A816B7" w:rsidRDefault="5AC79FB3" w:rsidP="5AC79FB3">
      <w:pPr>
        <w:rPr>
          <w:rFonts w:ascii="Calibri" w:eastAsia="Calibri" w:hAnsi="Calibri" w:cs="Calibri"/>
          <w:b/>
          <w:lang w:val="en-US"/>
        </w:rPr>
      </w:pPr>
      <w:r w:rsidRPr="00A816B7">
        <w:rPr>
          <w:rFonts w:ascii="Calibri" w:eastAsia="Calibri" w:hAnsi="Calibri" w:cs="Calibri"/>
          <w:b/>
          <w:lang w:val="en-US"/>
        </w:rPr>
        <w:t>Void frontLight(unsigned char);</w:t>
      </w:r>
    </w:p>
    <w:p w14:paraId="5DCFF47D" w14:textId="00B2A288" w:rsidR="5AC79FB3" w:rsidRPr="00F27E16" w:rsidRDefault="5AC79FB3" w:rsidP="5AC79FB3">
      <w:pPr>
        <w:ind w:firstLine="1304"/>
        <w:rPr>
          <w:rFonts w:ascii="Calibri" w:eastAsia="Calibri" w:hAnsi="Calibri" w:cs="Calibri"/>
          <w:lang w:val="en-US"/>
        </w:rPr>
      </w:pPr>
      <w:r w:rsidRPr="00F27E16">
        <w:rPr>
          <w:rFonts w:ascii="Calibri" w:eastAsia="Calibri" w:hAnsi="Calibri" w:cs="Calibri"/>
          <w:lang w:val="en-US"/>
        </w:rPr>
        <w:t>Parametre: unsigned char duty_cycle (0-100)</w:t>
      </w:r>
    </w:p>
    <w:p w14:paraId="4D5F1B47" w14:textId="3177BA9E" w:rsidR="5AC79FB3" w:rsidRDefault="5AC79FB3" w:rsidP="5AC79FB3">
      <w:pPr>
        <w:ind w:firstLine="1304"/>
        <w:rPr>
          <w:rFonts w:ascii="Calibri" w:eastAsia="Calibri" w:hAnsi="Calibri" w:cs="Calibri"/>
        </w:rPr>
      </w:pPr>
      <w:r w:rsidRPr="5AC79FB3">
        <w:rPr>
          <w:rFonts w:ascii="Calibri" w:eastAsia="Calibri" w:hAnsi="Calibri" w:cs="Calibri"/>
        </w:rPr>
        <w:t>Returværdi: void</w:t>
      </w:r>
    </w:p>
    <w:p w14:paraId="702EA418" w14:textId="30B82DE9" w:rsidR="004302D9" w:rsidRPr="008E7367" w:rsidRDefault="5AC79FB3" w:rsidP="008E7367">
      <w:pPr>
        <w:ind w:firstLine="1304"/>
        <w:rPr>
          <w:rFonts w:ascii="Calibri" w:eastAsia="Calibri" w:hAnsi="Calibri" w:cs="Calibri"/>
        </w:rPr>
      </w:pPr>
      <w:r w:rsidRPr="5AC79FB3">
        <w:rPr>
          <w:rFonts w:ascii="Calibri" w:eastAsia="Calibri" w:hAnsi="Calibri" w:cs="Calibri"/>
        </w:rPr>
        <w:t>Beskrivelse: Sætter styrken på forlyset ud fra parametren duty cycle</w:t>
      </w:r>
    </w:p>
    <w:p w14:paraId="5C6DF767" w14:textId="4B3C2A71" w:rsidR="5AC79FB3" w:rsidRPr="00DF176E" w:rsidRDefault="5AC79FB3" w:rsidP="5AC79FB3">
      <w:pPr>
        <w:rPr>
          <w:rFonts w:ascii="Calibri" w:eastAsia="Calibri" w:hAnsi="Calibri" w:cs="Calibri"/>
          <w:b/>
          <w:lang w:val="en-US"/>
        </w:rPr>
      </w:pPr>
      <w:r w:rsidRPr="00DF176E">
        <w:rPr>
          <w:rFonts w:ascii="Calibri" w:eastAsia="Calibri" w:hAnsi="Calibri" w:cs="Calibri"/>
          <w:b/>
          <w:lang w:val="en-US"/>
        </w:rPr>
        <w:t>Void backLight(unsigned char);</w:t>
      </w:r>
    </w:p>
    <w:p w14:paraId="5952A3F4" w14:textId="69AB75A5" w:rsidR="5AC79FB3" w:rsidRPr="00F27E16" w:rsidRDefault="5AC79FB3" w:rsidP="5AC79FB3">
      <w:pPr>
        <w:ind w:firstLine="1304"/>
        <w:rPr>
          <w:rFonts w:ascii="Calibri" w:eastAsia="Calibri" w:hAnsi="Calibri" w:cs="Calibri"/>
          <w:lang w:val="en-US"/>
        </w:rPr>
      </w:pPr>
      <w:r w:rsidRPr="00F27E16">
        <w:rPr>
          <w:rFonts w:ascii="Calibri" w:eastAsia="Calibri" w:hAnsi="Calibri" w:cs="Calibri"/>
          <w:lang w:val="en-US"/>
        </w:rPr>
        <w:t>Parametre: unsigned char duty_cycle (0-100)</w:t>
      </w:r>
    </w:p>
    <w:p w14:paraId="48D46B3E" w14:textId="0857D6EA" w:rsidR="5AC79FB3" w:rsidRDefault="5AC79FB3" w:rsidP="5AC79FB3">
      <w:pPr>
        <w:ind w:firstLine="1304"/>
        <w:rPr>
          <w:rFonts w:ascii="Calibri" w:eastAsia="Calibri" w:hAnsi="Calibri" w:cs="Calibri"/>
        </w:rPr>
      </w:pPr>
      <w:r w:rsidRPr="5AC79FB3">
        <w:rPr>
          <w:rFonts w:ascii="Calibri" w:eastAsia="Calibri" w:hAnsi="Calibri" w:cs="Calibri"/>
        </w:rPr>
        <w:t>Returværdi: void</w:t>
      </w:r>
    </w:p>
    <w:p w14:paraId="0D4ABC21" w14:textId="62B818AD" w:rsidR="005261F8" w:rsidRDefault="5AC79FB3" w:rsidP="004719DD">
      <w:pPr>
        <w:ind w:firstLine="1304"/>
        <w:rPr>
          <w:rFonts w:ascii="Calibri" w:eastAsia="Calibri" w:hAnsi="Calibri" w:cs="Calibri"/>
        </w:rPr>
      </w:pPr>
      <w:r w:rsidRPr="5AC79FB3">
        <w:rPr>
          <w:rFonts w:ascii="Calibri" w:eastAsia="Calibri" w:hAnsi="Calibri" w:cs="Calibri"/>
        </w:rPr>
        <w:t>Beskrivelse: Sætter styrken på baglyset ud fra parametren duty cycle</w:t>
      </w:r>
    </w:p>
    <w:p w14:paraId="12F2E428" w14:textId="2E8E73EF" w:rsidR="00227980" w:rsidRDefault="0CB216B4" w:rsidP="00227980">
      <w:pPr>
        <w:keepNext/>
        <w:jc w:val="center"/>
      </w:pPr>
      <w:r>
        <w:rPr>
          <w:noProof/>
        </w:rPr>
        <w:drawing>
          <wp:inline distT="0" distB="0" distL="0" distR="0" wp14:anchorId="2115FB99" wp14:editId="3BFBE52F">
            <wp:extent cx="2379134" cy="3362508"/>
            <wp:effectExtent l="0" t="0" r="2540" b="0"/>
            <wp:docPr id="116494714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9"/>
                    <pic:cNvPicPr/>
                  </pic:nvPicPr>
                  <pic:blipFill>
                    <a:blip r:embed="rId69">
                      <a:extLst>
                        <a:ext uri="{28A0092B-C50C-407E-A947-70E740481C1C}">
                          <a14:useLocalDpi xmlns:a14="http://schemas.microsoft.com/office/drawing/2010/main" val="0"/>
                        </a:ext>
                      </a:extLst>
                    </a:blip>
                    <a:stretch>
                      <a:fillRect/>
                    </a:stretch>
                  </pic:blipFill>
                  <pic:spPr>
                    <a:xfrm>
                      <a:off x="0" y="0"/>
                      <a:ext cx="2379134" cy="3362508"/>
                    </a:xfrm>
                    <a:prstGeom prst="rect">
                      <a:avLst/>
                    </a:prstGeom>
                  </pic:spPr>
                </pic:pic>
              </a:graphicData>
            </a:graphic>
          </wp:inline>
        </w:drawing>
      </w:r>
    </w:p>
    <w:p w14:paraId="6E4E819C" w14:textId="68C72A23" w:rsidR="005261F8" w:rsidRDefault="00227980" w:rsidP="00227980">
      <w:pPr>
        <w:pStyle w:val="Caption"/>
        <w:jc w:val="center"/>
        <w:rPr>
          <w:rFonts w:ascii="Calibri" w:eastAsia="Calibri" w:hAnsi="Calibri" w:cs="Calibri"/>
        </w:rPr>
      </w:pPr>
      <w:r>
        <w:t xml:space="preserve">Figur </w:t>
      </w:r>
      <w:r w:rsidR="0025360C">
        <w:rPr>
          <w:noProof/>
        </w:rPr>
        <w:fldChar w:fldCharType="begin"/>
      </w:r>
      <w:r w:rsidR="0025360C">
        <w:rPr>
          <w:noProof/>
        </w:rPr>
        <w:instrText xml:space="preserve"> SEQ Figur \* ARABIC </w:instrText>
      </w:r>
      <w:r w:rsidR="0025360C">
        <w:rPr>
          <w:noProof/>
        </w:rPr>
        <w:fldChar w:fldCharType="separate"/>
      </w:r>
      <w:r w:rsidR="00532564">
        <w:rPr>
          <w:noProof/>
        </w:rPr>
        <w:t>44</w:t>
      </w:r>
      <w:r w:rsidR="0025360C">
        <w:rPr>
          <w:noProof/>
        </w:rPr>
        <w:fldChar w:fldCharType="end"/>
      </w:r>
      <w:r w:rsidR="00070D71">
        <w:t xml:space="preserve"> Rutediagram for baglys</w:t>
      </w:r>
    </w:p>
    <w:p w14:paraId="22096114" w14:textId="00C95525" w:rsidR="00B71441" w:rsidRPr="00B71441" w:rsidRDefault="172D4D32" w:rsidP="00B71441">
      <w:bookmarkStart w:id="184" w:name="_Ref29887205"/>
      <w:r>
        <w:t xml:space="preserve">For at </w:t>
      </w:r>
      <w:r w:rsidR="2EF71772">
        <w:t>kunne</w:t>
      </w:r>
      <w:r>
        <w:t xml:space="preserve"> </w:t>
      </w:r>
      <w:r w:rsidR="2EF71772">
        <w:t xml:space="preserve">sætte </w:t>
      </w:r>
      <w:r>
        <w:t>en duty</w:t>
      </w:r>
      <w:r w:rsidR="003516DE">
        <w:t xml:space="preserve"> </w:t>
      </w:r>
      <w:r>
        <w:t xml:space="preserve">cycle mellem 0-100 </w:t>
      </w:r>
      <w:r w:rsidR="3D59461C">
        <w:t xml:space="preserve">ind i koden, </w:t>
      </w:r>
      <w:r>
        <w:t>skal værdien omregnes om til en værdi som svarer til den rigtige OCR4</w:t>
      </w:r>
      <w:r w:rsidR="7F6CDC21">
        <w:t>n værdi som skal sættes ind.</w:t>
      </w:r>
      <w:r w:rsidR="131034F5">
        <w:t xml:space="preserve"> </w:t>
      </w:r>
      <w:r w:rsidR="00AF18D7">
        <w:t xml:space="preserve">Man kan se omregningen ved </w:t>
      </w:r>
      <w:r w:rsidR="00056718">
        <w:fldChar w:fldCharType="begin"/>
      </w:r>
      <w:r w:rsidR="00056718">
        <w:instrText xml:space="preserve"> REF _Ref29887216 \h </w:instrText>
      </w:r>
      <w:r w:rsidR="00056718">
        <w:fldChar w:fldCharType="separate"/>
      </w:r>
      <w:r w:rsidR="00532564">
        <w:t xml:space="preserve">Ligning </w:t>
      </w:r>
      <w:r w:rsidR="00532564">
        <w:rPr>
          <w:noProof/>
        </w:rPr>
        <w:t>3</w:t>
      </w:r>
      <w:r w:rsidR="00056718">
        <w:fldChar w:fldCharType="end"/>
      </w:r>
      <w:r w:rsidR="00AF18D7">
        <w:t xml:space="preserve"> hvor 1023 er TOP værdien </w:t>
      </w:r>
      <w:r w:rsidR="007E1F07">
        <w:t>og duty</w:t>
      </w:r>
      <w:r w:rsidR="003516DE">
        <w:t xml:space="preserve"> </w:t>
      </w:r>
      <w:r w:rsidR="007E1F07">
        <w:t xml:space="preserve">cycle er værdien som </w:t>
      </w:r>
      <w:r w:rsidR="006E5B21">
        <w:t>indta</w:t>
      </w:r>
      <w:r w:rsidR="00EE3813">
        <w:t>stes</w:t>
      </w:r>
      <w:r w:rsidR="007E1F07">
        <w:t>.</w:t>
      </w:r>
      <w:r w:rsidR="00373626">
        <w:t xml:space="preserve"> </w:t>
      </w:r>
    </w:p>
    <w:p w14:paraId="01D4C4FB" w14:textId="77777777" w:rsidR="00056718" w:rsidRDefault="00B7632C" w:rsidP="00056718">
      <w:pPr>
        <w:keepNext/>
        <w:jc w:val="center"/>
      </w:pPr>
      <w:r>
        <w:rPr>
          <w:noProof/>
        </w:rPr>
        <w:drawing>
          <wp:inline distT="0" distB="0" distL="0" distR="0" wp14:anchorId="354F9965" wp14:editId="49941ECB">
            <wp:extent cx="2966358" cy="525431"/>
            <wp:effectExtent l="0" t="0" r="5715" b="8255"/>
            <wp:docPr id="949118134"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pic:cNvPicPr/>
                  </pic:nvPicPr>
                  <pic:blipFill>
                    <a:blip r:embed="rId70">
                      <a:extLst>
                        <a:ext uri="{28A0092B-C50C-407E-A947-70E740481C1C}">
                          <a14:useLocalDpi xmlns:a14="http://schemas.microsoft.com/office/drawing/2010/main" val="0"/>
                        </a:ext>
                      </a:extLst>
                    </a:blip>
                    <a:stretch>
                      <a:fillRect/>
                    </a:stretch>
                  </pic:blipFill>
                  <pic:spPr>
                    <a:xfrm>
                      <a:off x="0" y="0"/>
                      <a:ext cx="2966358" cy="525431"/>
                    </a:xfrm>
                    <a:prstGeom prst="rect">
                      <a:avLst/>
                    </a:prstGeom>
                  </pic:spPr>
                </pic:pic>
              </a:graphicData>
            </a:graphic>
          </wp:inline>
        </w:drawing>
      </w:r>
    </w:p>
    <w:p w14:paraId="0C55A992" w14:textId="47FCBEDB" w:rsidR="00000166" w:rsidRDefault="00056718" w:rsidP="00056718">
      <w:pPr>
        <w:pStyle w:val="Caption"/>
        <w:jc w:val="center"/>
      </w:pPr>
      <w:bookmarkStart w:id="185" w:name="_Ref29887216"/>
      <w:r>
        <w:t xml:space="preserve">Ligning </w:t>
      </w:r>
      <w:fldSimple w:instr=" SEQ Ligning \* ARABIC ">
        <w:r w:rsidR="00532564">
          <w:rPr>
            <w:noProof/>
          </w:rPr>
          <w:t>3</w:t>
        </w:r>
      </w:fldSimple>
      <w:bookmarkEnd w:id="184"/>
      <w:bookmarkEnd w:id="185"/>
      <w:r>
        <w:t xml:space="preserve"> Beregning af OCR4n </w:t>
      </w:r>
      <w:r w:rsidR="003516DE">
        <w:t>ud fra</w:t>
      </w:r>
      <w:r>
        <w:t xml:space="preserve"> duty</w:t>
      </w:r>
      <w:r w:rsidR="003516DE">
        <w:t xml:space="preserve"> </w:t>
      </w:r>
      <w:r>
        <w:t>cycle</w:t>
      </w:r>
    </w:p>
    <w:p w14:paraId="5349A7C1" w14:textId="77777777" w:rsidR="00E779E4" w:rsidRDefault="00E779E4">
      <w:pPr>
        <w:rPr>
          <w:b/>
        </w:rPr>
      </w:pPr>
      <w:r>
        <w:rPr>
          <w:b/>
        </w:rPr>
        <w:br w:type="page"/>
      </w:r>
    </w:p>
    <w:p w14:paraId="2C4307F8" w14:textId="2E45142C" w:rsidR="00E8544E" w:rsidRDefault="00A04764" w:rsidP="00E8544E">
      <w:pPr>
        <w:rPr>
          <w:b/>
        </w:rPr>
      </w:pPr>
      <w:r>
        <w:rPr>
          <w:b/>
        </w:rPr>
        <w:t xml:space="preserve">Test af </w:t>
      </w:r>
      <w:r w:rsidR="001876EA">
        <w:rPr>
          <w:b/>
        </w:rPr>
        <w:t>Led funktion</w:t>
      </w:r>
    </w:p>
    <w:p w14:paraId="184EF8B3" w14:textId="206F6109" w:rsidR="008E158B" w:rsidRDefault="00360D43" w:rsidP="00ED722C">
      <w:r>
        <w:t>Ved hjælp af e</w:t>
      </w:r>
      <w:r w:rsidR="00276657">
        <w:t>t</w:t>
      </w:r>
      <w:r w:rsidR="00636848">
        <w:t xml:space="preserve"> testprogram bliver Led-driveren testet for at kunne </w:t>
      </w:r>
      <w:r w:rsidR="00276657">
        <w:t>justere P</w:t>
      </w:r>
      <w:r w:rsidR="00EF5D14">
        <w:t>WM signalet</w:t>
      </w:r>
      <w:r w:rsidR="0086124B">
        <w:t>.</w:t>
      </w:r>
      <w:r w:rsidR="00C85B27">
        <w:t xml:space="preserve"> Der bliver defineret 2 forskellige lys</w:t>
      </w:r>
      <w:r w:rsidR="0032222D">
        <w:t xml:space="preserve"> klasser, </w:t>
      </w:r>
      <w:r w:rsidR="00231BDD">
        <w:t>og port H</w:t>
      </w:r>
      <w:r w:rsidR="0032222D">
        <w:t xml:space="preserve"> bliver </w:t>
      </w:r>
      <w:r w:rsidR="00555142">
        <w:t>initieres som port ud</w:t>
      </w:r>
      <w:r w:rsidR="00495FE3">
        <w:t>.</w:t>
      </w:r>
      <w:r w:rsidR="00C82B37">
        <w:t xml:space="preserve"> </w:t>
      </w:r>
      <w:r w:rsidR="00D34AF6">
        <w:t>Lysen</w:t>
      </w:r>
      <w:r w:rsidR="001D55F8">
        <w:t>e bliver</w:t>
      </w:r>
      <w:r w:rsidR="00567F85">
        <w:t xml:space="preserve"> tændt, hvor der ændres i duty cycle.</w:t>
      </w:r>
      <w:r w:rsidR="00B50315">
        <w:t xml:space="preserve"> Test programmet kan ses på </w:t>
      </w:r>
      <w:r w:rsidR="00A36714">
        <w:fldChar w:fldCharType="begin"/>
      </w:r>
      <w:r w:rsidR="00A36714">
        <w:instrText xml:space="preserve"> REF _Ref29988703 \h </w:instrText>
      </w:r>
      <w:r w:rsidR="00A36714">
        <w:fldChar w:fldCharType="separate"/>
      </w:r>
      <w:r w:rsidR="00532564">
        <w:t xml:space="preserve">Figur </w:t>
      </w:r>
      <w:r w:rsidR="00532564">
        <w:rPr>
          <w:noProof/>
        </w:rPr>
        <w:t>45</w:t>
      </w:r>
      <w:r w:rsidR="00A36714">
        <w:fldChar w:fldCharType="end"/>
      </w:r>
      <w:r w:rsidR="00A36714">
        <w:t>.</w:t>
      </w:r>
    </w:p>
    <w:p w14:paraId="3E6A3F75" w14:textId="654F484F" w:rsidR="00A04764" w:rsidRPr="005F0054" w:rsidRDefault="00E779E4" w:rsidP="0050102D">
      <w:pPr>
        <w:keepNext/>
      </w:pPr>
      <w:r>
        <w:rPr>
          <w:noProof/>
        </w:rPr>
        <mc:AlternateContent>
          <mc:Choice Requires="wps">
            <w:drawing>
              <wp:anchor distT="45720" distB="45720" distL="114300" distR="114300" simplePos="0" relativeHeight="251658249" behindDoc="0" locked="0" layoutInCell="1" allowOverlap="1" wp14:anchorId="17BEADF5" wp14:editId="526E2451">
                <wp:simplePos x="0" y="0"/>
                <wp:positionH relativeFrom="margin">
                  <wp:align>center</wp:align>
                </wp:positionH>
                <wp:positionV relativeFrom="paragraph">
                  <wp:posOffset>10371</wp:posOffset>
                </wp:positionV>
                <wp:extent cx="3286125" cy="3448050"/>
                <wp:effectExtent l="0" t="0" r="0" b="0"/>
                <wp:wrapSquare wrapText="bothSides"/>
                <wp:docPr id="136802577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448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FACF0" w14:textId="5B6BE30B" w:rsidR="002F083D" w:rsidRDefault="002F083D">
                            <w:r w:rsidRPr="00704F3F">
                              <w:rPr>
                                <w:noProof/>
                              </w:rPr>
                              <w:drawing>
                                <wp:inline distT="0" distB="0" distL="0" distR="0" wp14:anchorId="64E569D6" wp14:editId="697A91CD">
                                  <wp:extent cx="3067050" cy="3041491"/>
                                  <wp:effectExtent l="0" t="0" r="0" b="698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0786" cy="3055112"/>
                                          </a:xfrm>
                                          <a:prstGeom prst="rect">
                                            <a:avLst/>
                                          </a:prstGeom>
                                          <a:noFill/>
                                          <a:ln>
                                            <a:noFill/>
                                          </a:ln>
                                        </pic:spPr>
                                      </pic:pic>
                                    </a:graphicData>
                                  </a:graphic>
                                </wp:inline>
                              </w:drawing>
                            </w:r>
                          </w:p>
                          <w:p w14:paraId="41DA6408" w14:textId="38041899" w:rsidR="002F083D" w:rsidRPr="005F0054" w:rsidRDefault="002F083D" w:rsidP="004B47A9">
                            <w:pPr>
                              <w:pStyle w:val="Caption"/>
                              <w:jc w:val="center"/>
                            </w:pPr>
                            <w:bookmarkStart w:id="186" w:name="_Ref29988703"/>
                            <w:r>
                              <w:t xml:space="preserve">Figur </w:t>
                            </w:r>
                            <w:r>
                              <w:rPr>
                                <w:noProof/>
                              </w:rPr>
                              <w:fldChar w:fldCharType="begin"/>
                            </w:r>
                            <w:r>
                              <w:rPr>
                                <w:noProof/>
                              </w:rPr>
                              <w:instrText xml:space="preserve"> SEQ Figur \* ARABIC </w:instrText>
                            </w:r>
                            <w:r>
                              <w:rPr>
                                <w:noProof/>
                              </w:rPr>
                              <w:fldChar w:fldCharType="separate"/>
                            </w:r>
                            <w:r w:rsidR="00532564">
                              <w:rPr>
                                <w:noProof/>
                              </w:rPr>
                              <w:t>45</w:t>
                            </w:r>
                            <w:r>
                              <w:rPr>
                                <w:noProof/>
                              </w:rPr>
                              <w:fldChar w:fldCharType="end"/>
                            </w:r>
                            <w:bookmarkEnd w:id="186"/>
                            <w:r>
                              <w:t xml:space="preserve"> Test program for LED klasse</w:t>
                            </w:r>
                          </w:p>
                          <w:p w14:paraId="723C4F82" w14:textId="77777777" w:rsidR="002F083D" w:rsidRDefault="002F08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EADF5" id="_x0000_s1049" type="#_x0000_t202" style="position:absolute;margin-left:0;margin-top:.8pt;width:258.75pt;height:271.5pt;z-index:25165824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" filled="f" stroked="f">
                <v:textbox>
                  <w:txbxContent>
                    <w:p w14:paraId="4C3FACF0" w14:textId="5B6BE30B" w:rsidR="002F083D" w:rsidRDefault="002F083D">
                      <w:r w:rsidRPr="00704F3F">
                        <w:rPr>
                          <w:noProof/>
                        </w:rPr>
                        <w:drawing>
                          <wp:inline distT="0" distB="0" distL="0" distR="0" wp14:anchorId="64E569D6" wp14:editId="697A91CD">
                            <wp:extent cx="3067050" cy="3041491"/>
                            <wp:effectExtent l="0" t="0" r="0" b="698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0786" cy="3055112"/>
                                    </a:xfrm>
                                    <a:prstGeom prst="rect">
                                      <a:avLst/>
                                    </a:prstGeom>
                                    <a:noFill/>
                                    <a:ln>
                                      <a:noFill/>
                                    </a:ln>
                                  </pic:spPr>
                                </pic:pic>
                              </a:graphicData>
                            </a:graphic>
                          </wp:inline>
                        </w:drawing>
                      </w:r>
                    </w:p>
                    <w:p w14:paraId="41DA6408" w14:textId="38041899" w:rsidR="002F083D" w:rsidRPr="005F0054" w:rsidRDefault="002F083D" w:rsidP="004B47A9">
                      <w:pPr>
                        <w:pStyle w:val="Caption"/>
                        <w:jc w:val="center"/>
                      </w:pPr>
                      <w:bookmarkStart w:id="187" w:name="_Ref29988703"/>
                      <w:r>
                        <w:t xml:space="preserve">Figur </w:t>
                      </w:r>
                      <w:r>
                        <w:rPr>
                          <w:noProof/>
                        </w:rPr>
                        <w:fldChar w:fldCharType="begin"/>
                      </w:r>
                      <w:r>
                        <w:rPr>
                          <w:noProof/>
                        </w:rPr>
                        <w:instrText xml:space="preserve"> SEQ Figur \* ARABIC </w:instrText>
                      </w:r>
                      <w:r>
                        <w:rPr>
                          <w:noProof/>
                        </w:rPr>
                        <w:fldChar w:fldCharType="separate"/>
                      </w:r>
                      <w:r w:rsidR="00532564">
                        <w:rPr>
                          <w:noProof/>
                        </w:rPr>
                        <w:t>45</w:t>
                      </w:r>
                      <w:r>
                        <w:rPr>
                          <w:noProof/>
                        </w:rPr>
                        <w:fldChar w:fldCharType="end"/>
                      </w:r>
                      <w:bookmarkEnd w:id="187"/>
                      <w:r>
                        <w:t xml:space="preserve"> Test program for LED klasse</w:t>
                      </w:r>
                    </w:p>
                    <w:p w14:paraId="723C4F82" w14:textId="77777777" w:rsidR="002F083D" w:rsidRDefault="002F083D"/>
                  </w:txbxContent>
                </v:textbox>
                <w10:wrap type="square" anchorx="margin"/>
              </v:shape>
            </w:pict>
          </mc:Fallback>
        </mc:AlternateContent>
      </w:r>
    </w:p>
    <w:p w14:paraId="36C55A83" w14:textId="77777777" w:rsidR="00A95C30" w:rsidRDefault="00A95C30" w:rsidP="00A95C30">
      <w:pPr>
        <w:rPr>
          <w:rStyle w:val="Heading3Char"/>
        </w:rPr>
      </w:pPr>
      <w:bookmarkStart w:id="188" w:name="_Toc29815602"/>
      <w:bookmarkStart w:id="189" w:name="_Toc29898918"/>
    </w:p>
    <w:p w14:paraId="1FCE8673" w14:textId="77777777" w:rsidR="00A95C30" w:rsidRDefault="00A95C30" w:rsidP="00A95C30">
      <w:pPr>
        <w:rPr>
          <w:rStyle w:val="Heading3Char"/>
        </w:rPr>
      </w:pPr>
    </w:p>
    <w:p w14:paraId="54E6FCDE" w14:textId="77777777" w:rsidR="00A95C30" w:rsidRDefault="00A95C30" w:rsidP="00A95C30">
      <w:pPr>
        <w:rPr>
          <w:rStyle w:val="Heading3Char"/>
        </w:rPr>
      </w:pPr>
    </w:p>
    <w:p w14:paraId="09F880DC" w14:textId="77777777" w:rsidR="00A95C30" w:rsidRDefault="00A95C30" w:rsidP="00A95C30">
      <w:pPr>
        <w:rPr>
          <w:rStyle w:val="Heading3Char"/>
        </w:rPr>
      </w:pPr>
    </w:p>
    <w:p w14:paraId="0DAEAE59" w14:textId="77777777" w:rsidR="00A95C30" w:rsidRDefault="00A95C30" w:rsidP="00A95C30">
      <w:pPr>
        <w:rPr>
          <w:rStyle w:val="Heading3Char"/>
        </w:rPr>
      </w:pPr>
    </w:p>
    <w:p w14:paraId="5AA7566F" w14:textId="77777777" w:rsidR="00A95C30" w:rsidRDefault="00A95C30" w:rsidP="00A95C30">
      <w:pPr>
        <w:rPr>
          <w:rStyle w:val="Heading3Char"/>
        </w:rPr>
      </w:pPr>
    </w:p>
    <w:p w14:paraId="3A4215AA" w14:textId="77777777" w:rsidR="00A95C30" w:rsidRDefault="00A95C30" w:rsidP="00A95C30">
      <w:pPr>
        <w:rPr>
          <w:rStyle w:val="Heading3Char"/>
        </w:rPr>
      </w:pPr>
    </w:p>
    <w:p w14:paraId="5C54F147" w14:textId="77777777" w:rsidR="00A95C30" w:rsidRDefault="00A95C30" w:rsidP="00A95C30">
      <w:pPr>
        <w:rPr>
          <w:rStyle w:val="Heading3Char"/>
        </w:rPr>
      </w:pPr>
    </w:p>
    <w:p w14:paraId="732D16C5" w14:textId="77777777" w:rsidR="00A95C30" w:rsidRDefault="00A95C30" w:rsidP="00A95C30">
      <w:pPr>
        <w:rPr>
          <w:rStyle w:val="Heading3Char"/>
        </w:rPr>
      </w:pPr>
    </w:p>
    <w:p w14:paraId="6A4416CB" w14:textId="77777777" w:rsidR="00A95C30" w:rsidRDefault="00A95C30" w:rsidP="00A95C30">
      <w:pPr>
        <w:rPr>
          <w:rStyle w:val="Heading3Char"/>
        </w:rPr>
      </w:pPr>
    </w:p>
    <w:p w14:paraId="296E5034" w14:textId="77777777" w:rsidR="00A95C30" w:rsidRDefault="00A95C30" w:rsidP="00A95C30">
      <w:pPr>
        <w:rPr>
          <w:rStyle w:val="Heading3Char"/>
        </w:rPr>
      </w:pPr>
    </w:p>
    <w:p w14:paraId="6E81DD43" w14:textId="37AF07B2" w:rsidR="498AF9F8" w:rsidRPr="00A95C30" w:rsidRDefault="76D7473C" w:rsidP="00B577FE">
      <w:pPr>
        <w:pStyle w:val="Heading3"/>
        <w:rPr>
          <w:color w:val="1F3864" w:themeColor="accent1" w:themeShade="80"/>
        </w:rPr>
      </w:pPr>
      <w:bookmarkStart w:id="190" w:name="_Toc30060191"/>
      <w:bookmarkStart w:id="191" w:name="_Toc30060825"/>
      <w:bookmarkStart w:id="192" w:name="_Toc30066573"/>
      <w:bookmarkStart w:id="193" w:name="_Toc30065839"/>
      <w:r w:rsidRPr="00CB7411">
        <w:rPr>
          <w:rStyle w:val="Heading3Char"/>
        </w:rPr>
        <w:t>Somo</w:t>
      </w:r>
      <w:r w:rsidR="001F4BCA" w:rsidRPr="00CB7411">
        <w:rPr>
          <w:rStyle w:val="Heading3Char"/>
        </w:rPr>
        <w:t xml:space="preserve"> </w:t>
      </w:r>
      <w:r w:rsidRPr="00CB7411">
        <w:rPr>
          <w:rStyle w:val="Heading3Char"/>
        </w:rPr>
        <w:t>software</w:t>
      </w:r>
      <w:r w:rsidR="001F4BCA" w:rsidRPr="00CB7411">
        <w:rPr>
          <w:rStyle w:val="Heading3Char"/>
        </w:rPr>
        <w:t xml:space="preserve"> (Rasmus &amp; Camilla)</w:t>
      </w:r>
      <w:bookmarkEnd w:id="188"/>
      <w:bookmarkEnd w:id="189"/>
      <w:bookmarkEnd w:id="190"/>
      <w:bookmarkEnd w:id="191"/>
      <w:bookmarkEnd w:id="192"/>
      <w:bookmarkEnd w:id="193"/>
    </w:p>
    <w:p w14:paraId="259DC9B8" w14:textId="77777777" w:rsidR="00532564" w:rsidRDefault="001B0DA2" w:rsidP="007A1221">
      <w:r>
        <w:t>S</w:t>
      </w:r>
      <w:r w:rsidR="00A81D8B">
        <w:t>om beskrevet tidligere</w:t>
      </w:r>
      <w:r w:rsidR="003C1BAB">
        <w:t xml:space="preserve"> i afsnittet</w:t>
      </w:r>
      <w:r w:rsidR="0021252D">
        <w:t>,</w:t>
      </w:r>
      <w:r w:rsidR="003C1BAB">
        <w:t xml:space="preserve"> </w:t>
      </w:r>
      <w:r w:rsidR="00320A4A">
        <w:t>”</w:t>
      </w:r>
      <w:r w:rsidR="00F47A76">
        <w:fldChar w:fldCharType="begin"/>
      </w:r>
      <w:r w:rsidR="00F47A76">
        <w:instrText xml:space="preserve"> REF _Ref29988850 \h </w:instrText>
      </w:r>
      <w:r w:rsidR="00F47A76">
        <w:fldChar w:fldCharType="separate"/>
      </w:r>
    </w:p>
    <w:p w14:paraId="05BBC8DF" w14:textId="724C249A" w:rsidR="00E723D8" w:rsidRDefault="00532564">
      <w:r>
        <w:t>SOMO-II (Rasmus &amp; Camilla)</w:t>
      </w:r>
      <w:r w:rsidR="00F47A76">
        <w:fldChar w:fldCharType="end"/>
      </w:r>
      <w:r w:rsidR="00320A4A">
        <w:t>”</w:t>
      </w:r>
      <w:r w:rsidR="00FA3D36">
        <w:t xml:space="preserve"> </w:t>
      </w:r>
      <w:r w:rsidR="00E767F7">
        <w:t xml:space="preserve">bliver SOMO’en anvendt til at afspille lyd. For at afspille en fra lyd efter SOMO'en er det relevant at vide, hvordan man “snakker” med dette hardware-komponent. Det gøres gennem software, hvor der tilsendes forskellige </w:t>
      </w:r>
      <w:r w:rsidR="00DB0D64">
        <w:t>kommandoer</w:t>
      </w:r>
      <w:r w:rsidR="00E767F7">
        <w:t xml:space="preserve"> i form af en besked sammensat af hex-</w:t>
      </w:r>
      <w:r w:rsidR="000D73B8">
        <w:t>værdier</w:t>
      </w:r>
      <w:r w:rsidR="00F46210">
        <w:t>. Disse beskeder bliver sendt via UART (</w:t>
      </w:r>
      <w:r w:rsidR="0028561E" w:rsidRPr="0028561E">
        <w:rPr>
          <w:b/>
          <w:bCs/>
        </w:rPr>
        <w:t>U</w:t>
      </w:r>
      <w:r w:rsidR="0028561E" w:rsidRPr="0028561E">
        <w:t>niversal </w:t>
      </w:r>
      <w:r w:rsidR="0028561E" w:rsidRPr="0028561E">
        <w:rPr>
          <w:b/>
          <w:bCs/>
        </w:rPr>
        <w:t>A</w:t>
      </w:r>
      <w:r w:rsidR="0028561E" w:rsidRPr="0028561E">
        <w:t>synchronous </w:t>
      </w:r>
      <w:r w:rsidR="0028561E" w:rsidRPr="0028561E">
        <w:rPr>
          <w:b/>
          <w:bCs/>
        </w:rPr>
        <w:t>R</w:t>
      </w:r>
      <w:r w:rsidR="0028561E" w:rsidRPr="0028561E">
        <w:t>eceiver/</w:t>
      </w:r>
      <w:r w:rsidR="0028561E" w:rsidRPr="0028561E">
        <w:rPr>
          <w:b/>
          <w:bCs/>
        </w:rPr>
        <w:t>T</w:t>
      </w:r>
      <w:r w:rsidR="0028561E" w:rsidRPr="0028561E">
        <w:t>ransmitter</w:t>
      </w:r>
      <w:r w:rsidR="0028561E">
        <w:t>)</w:t>
      </w:r>
      <w:r w:rsidR="00C01CB9">
        <w:t>, hvilket afsendes af</w:t>
      </w:r>
      <w:r w:rsidR="00671139">
        <w:t xml:space="preserve"> </w:t>
      </w:r>
      <w:r w:rsidR="00AF0EC5">
        <w:t>A</w:t>
      </w:r>
      <w:r w:rsidR="00671139">
        <w:t>rduino</w:t>
      </w:r>
      <w:r w:rsidR="00AF0EC5">
        <w:t>’</w:t>
      </w:r>
      <w:r w:rsidR="00671139">
        <w:t>en</w:t>
      </w:r>
      <w:r w:rsidR="0026201D">
        <w:t>.</w:t>
      </w:r>
    </w:p>
    <w:p w14:paraId="0271DEC1" w14:textId="356DE396" w:rsidR="00A4046B" w:rsidRPr="00A4046B" w:rsidRDefault="3D2683B6" w:rsidP="00A4046B">
      <w:r>
        <w:t xml:space="preserve">Beskeden der tilsendes til </w:t>
      </w:r>
      <w:r w:rsidR="11E0581D">
        <w:t>SOMO'en</w:t>
      </w:r>
      <w:r>
        <w:t xml:space="preserve">, </w:t>
      </w:r>
      <w:r w:rsidR="33A5658A">
        <w:t xml:space="preserve">skal opstilles </w:t>
      </w:r>
      <w:r w:rsidR="6036FCCD">
        <w:t>på</w:t>
      </w:r>
      <w:r w:rsidR="33A5658A">
        <w:t xml:space="preserve"> en </w:t>
      </w:r>
      <w:r w:rsidR="03C86B24">
        <w:t xml:space="preserve">specifik måde, for at SOMO-II kan forstå den besked der sendes </w:t>
      </w:r>
      <w:r w:rsidR="3737383E">
        <w:t xml:space="preserve">til den. </w:t>
      </w:r>
      <w:r w:rsidR="6FCFE084">
        <w:t>Beskeden</w:t>
      </w:r>
      <w:r w:rsidR="3737383E">
        <w:t xml:space="preserve"> opstilles på</w:t>
      </w:r>
      <w:r w:rsidR="00BD76C9">
        <w:t xml:space="preserve"> følgende</w:t>
      </w:r>
      <w:r w:rsidR="00790555">
        <w:t xml:space="preserve"> format</w:t>
      </w:r>
      <w:r w:rsidR="00BD76C9">
        <w:t>:</w:t>
      </w:r>
    </w:p>
    <w:p w14:paraId="3370A66F" w14:textId="01A978EA" w:rsidR="00790555" w:rsidRPr="002F083D" w:rsidRDefault="005C0463" w:rsidP="005C0463">
      <w:pPr>
        <w:jc w:val="center"/>
        <w:rPr>
          <w:b/>
          <w:sz w:val="24"/>
        </w:rPr>
      </w:pPr>
      <w:r w:rsidRPr="002F083D">
        <w:rPr>
          <w:b/>
          <w:sz w:val="24"/>
        </w:rPr>
        <w:t>$S, CMD, Feedback, Para1, Para2, Checksum1, Checksum2, $0</w:t>
      </w:r>
    </w:p>
    <w:tbl>
      <w:tblPr>
        <w:tblStyle w:val="TableGrid"/>
        <w:tblW w:w="0" w:type="auto"/>
        <w:tblLook w:val="04A0" w:firstRow="1" w:lastRow="0" w:firstColumn="1" w:lastColumn="0" w:noHBand="0" w:noVBand="1"/>
      </w:tblPr>
      <w:tblGrid>
        <w:gridCol w:w="1271"/>
        <w:gridCol w:w="3827"/>
        <w:gridCol w:w="3918"/>
      </w:tblGrid>
      <w:tr w:rsidR="00286D48" w:rsidRPr="00286D48" w14:paraId="00EA22F0" w14:textId="77777777" w:rsidTr="00E723D8">
        <w:tc>
          <w:tcPr>
            <w:tcW w:w="1271" w:type="dxa"/>
          </w:tcPr>
          <w:p w14:paraId="570A2620" w14:textId="4EC9104B" w:rsidR="00286D48" w:rsidRPr="00F0654E" w:rsidRDefault="00891D82" w:rsidP="00F0654E">
            <w:pPr>
              <w:jc w:val="center"/>
              <w:rPr>
                <w:b/>
                <w:lang w:val="en-US"/>
              </w:rPr>
            </w:pPr>
            <w:r>
              <w:rPr>
                <w:b/>
                <w:lang w:val="en-US"/>
              </w:rPr>
              <w:t>Navn</w:t>
            </w:r>
          </w:p>
        </w:tc>
        <w:tc>
          <w:tcPr>
            <w:tcW w:w="3827" w:type="dxa"/>
          </w:tcPr>
          <w:p w14:paraId="3B6571AB" w14:textId="0B10B25A" w:rsidR="00286D48" w:rsidRPr="00F0654E" w:rsidRDefault="00F043AF" w:rsidP="00F0654E">
            <w:pPr>
              <w:jc w:val="center"/>
              <w:rPr>
                <w:b/>
              </w:rPr>
            </w:pPr>
            <w:r>
              <w:rPr>
                <w:b/>
              </w:rPr>
              <w:t>Indhold</w:t>
            </w:r>
          </w:p>
        </w:tc>
        <w:tc>
          <w:tcPr>
            <w:tcW w:w="3918" w:type="dxa"/>
          </w:tcPr>
          <w:p w14:paraId="3DC67102" w14:textId="5AEA3274" w:rsidR="00286D48" w:rsidRPr="00F0654E" w:rsidRDefault="00F043AF" w:rsidP="00F0654E">
            <w:pPr>
              <w:jc w:val="center"/>
              <w:rPr>
                <w:b/>
              </w:rPr>
            </w:pPr>
            <w:r>
              <w:rPr>
                <w:b/>
              </w:rPr>
              <w:t>Beskrivelse</w:t>
            </w:r>
          </w:p>
        </w:tc>
      </w:tr>
      <w:tr w:rsidR="005126FB" w:rsidRPr="00691233" w14:paraId="71AB1AFD" w14:textId="77777777" w:rsidTr="00E723D8">
        <w:tc>
          <w:tcPr>
            <w:tcW w:w="1271" w:type="dxa"/>
          </w:tcPr>
          <w:p w14:paraId="5DDCDCD1" w14:textId="4ECC01E5" w:rsidR="005126FB" w:rsidRPr="005C0463" w:rsidRDefault="001C627B" w:rsidP="00BC479F">
            <w:pPr>
              <w:jc w:val="center"/>
              <w:rPr>
                <w:lang w:val="en-US"/>
              </w:rPr>
            </w:pPr>
            <w:r>
              <w:rPr>
                <w:lang w:val="en-US"/>
              </w:rPr>
              <w:t>$S</w:t>
            </w:r>
          </w:p>
        </w:tc>
        <w:tc>
          <w:tcPr>
            <w:tcW w:w="3827" w:type="dxa"/>
          </w:tcPr>
          <w:p w14:paraId="322A9236" w14:textId="00E850CD" w:rsidR="00790555" w:rsidRPr="00691233" w:rsidRDefault="001C627B" w:rsidP="005126FB">
            <w:r w:rsidRPr="00286D48">
              <w:t>Start karakter</w:t>
            </w:r>
            <w:r w:rsidR="00286D48" w:rsidRPr="00286D48">
              <w:t>en, som</w:t>
            </w:r>
            <w:r w:rsidR="00286D48">
              <w:t xml:space="preserve"> </w:t>
            </w:r>
            <w:r w:rsidR="00286D48" w:rsidRPr="00286D48">
              <w:t>er 0x</w:t>
            </w:r>
            <w:r w:rsidR="00286D48">
              <w:t xml:space="preserve">7E </w:t>
            </w:r>
          </w:p>
        </w:tc>
        <w:tc>
          <w:tcPr>
            <w:tcW w:w="3918" w:type="dxa"/>
          </w:tcPr>
          <w:p w14:paraId="7D103416" w14:textId="2E64CFAB" w:rsidR="005126FB" w:rsidRPr="00691233" w:rsidRDefault="00AE6607" w:rsidP="005126FB">
            <w:r>
              <w:t>Alle komma</w:t>
            </w:r>
            <w:r w:rsidR="0039756E">
              <w:t>n</w:t>
            </w:r>
            <w:r>
              <w:t>doer starter med de</w:t>
            </w:r>
            <w:r w:rsidR="00E723D8">
              <w:t>nne værdi</w:t>
            </w:r>
          </w:p>
        </w:tc>
      </w:tr>
      <w:tr w:rsidR="005126FB" w:rsidRPr="00691233" w14:paraId="38087311" w14:textId="77777777" w:rsidTr="00E723D8">
        <w:tc>
          <w:tcPr>
            <w:tcW w:w="1271" w:type="dxa"/>
          </w:tcPr>
          <w:p w14:paraId="4C37446F" w14:textId="5228EECB" w:rsidR="005126FB" w:rsidRPr="00691233" w:rsidRDefault="00983F51" w:rsidP="00BC479F">
            <w:pPr>
              <w:jc w:val="center"/>
            </w:pPr>
            <w:r>
              <w:t>CMD</w:t>
            </w:r>
          </w:p>
        </w:tc>
        <w:tc>
          <w:tcPr>
            <w:tcW w:w="3827" w:type="dxa"/>
          </w:tcPr>
          <w:p w14:paraId="05990D9C" w14:textId="0C029D3A" w:rsidR="00790555" w:rsidRPr="00691233" w:rsidRDefault="1E95D22E" w:rsidP="005126FB">
            <w:r>
              <w:t>Kommandokoden</w:t>
            </w:r>
            <w:r w:rsidR="00FE6C0E">
              <w:t xml:space="preserve"> (opgivet i Databladet)</w:t>
            </w:r>
          </w:p>
        </w:tc>
        <w:tc>
          <w:tcPr>
            <w:tcW w:w="3918" w:type="dxa"/>
          </w:tcPr>
          <w:p w14:paraId="7F493F25" w14:textId="560222EE" w:rsidR="005126FB" w:rsidRPr="00691233" w:rsidRDefault="607D62CD" w:rsidP="005126FB">
            <w:r>
              <w:t xml:space="preserve">De forskellige kommandoer har hver et </w:t>
            </w:r>
            <w:r w:rsidR="004D6E84">
              <w:t>h</w:t>
            </w:r>
            <w:r w:rsidR="1642E2FC">
              <w:t>ex</w:t>
            </w:r>
            <w:r>
              <w:t xml:space="preserve">-tal, dette skrives her, så det specificeres, hvilken kommandoer SOMO’en </w:t>
            </w:r>
            <w:r w:rsidR="691A7481">
              <w:t>skal igangsætte.</w:t>
            </w:r>
          </w:p>
        </w:tc>
      </w:tr>
      <w:tr w:rsidR="005126FB" w:rsidRPr="00691233" w14:paraId="11EA9C92" w14:textId="77777777" w:rsidTr="00E723D8">
        <w:tc>
          <w:tcPr>
            <w:tcW w:w="1271" w:type="dxa"/>
          </w:tcPr>
          <w:p w14:paraId="37331A22" w14:textId="4D97D563" w:rsidR="005126FB" w:rsidRPr="00691233" w:rsidRDefault="00FE6C0E" w:rsidP="00BC479F">
            <w:pPr>
              <w:jc w:val="center"/>
            </w:pPr>
            <w:r>
              <w:t>Feedback</w:t>
            </w:r>
          </w:p>
        </w:tc>
        <w:tc>
          <w:tcPr>
            <w:tcW w:w="3827" w:type="dxa"/>
          </w:tcPr>
          <w:p w14:paraId="15AFCC13" w14:textId="25F85E06" w:rsidR="00790555" w:rsidRPr="00691233" w:rsidRDefault="165EBBD2" w:rsidP="005126FB">
            <w:r>
              <w:t xml:space="preserve">Feedback </w:t>
            </w:r>
            <w:r w:rsidR="2095407C">
              <w:t>kommando</w:t>
            </w:r>
          </w:p>
        </w:tc>
        <w:tc>
          <w:tcPr>
            <w:tcW w:w="3918" w:type="dxa"/>
          </w:tcPr>
          <w:p w14:paraId="3E7E64B7" w14:textId="545FD8A8" w:rsidR="005126FB" w:rsidRPr="00691233" w:rsidRDefault="7B3B4A3F" w:rsidP="005126FB">
            <w:r>
              <w:t xml:space="preserve">Specificerer om den skal sendes feedback fra </w:t>
            </w:r>
            <w:r w:rsidR="096A8097">
              <w:t>SOMO’en</w:t>
            </w:r>
            <w:r w:rsidR="165EBBD2">
              <w:t xml:space="preserve">. 00 for ingen feedback og </w:t>
            </w:r>
            <w:r w:rsidR="13ABF0B3">
              <w:t>01 for feedback.</w:t>
            </w:r>
          </w:p>
        </w:tc>
      </w:tr>
      <w:tr w:rsidR="00FE6C0E" w:rsidRPr="00286D48" w14:paraId="098DD086" w14:textId="77777777" w:rsidTr="00E723D8">
        <w:tc>
          <w:tcPr>
            <w:tcW w:w="1271" w:type="dxa"/>
          </w:tcPr>
          <w:p w14:paraId="1C420FE3" w14:textId="2BC592E3" w:rsidR="00FE6C0E" w:rsidRDefault="00FE6C0E" w:rsidP="00BC479F">
            <w:pPr>
              <w:jc w:val="center"/>
            </w:pPr>
            <w:r>
              <w:t>Para1</w:t>
            </w:r>
          </w:p>
        </w:tc>
        <w:tc>
          <w:tcPr>
            <w:tcW w:w="3827" w:type="dxa"/>
          </w:tcPr>
          <w:p w14:paraId="2D6829F8" w14:textId="70045B55" w:rsidR="00FE6C0E" w:rsidRPr="00286D48" w:rsidRDefault="00FE6C0E" w:rsidP="005126FB">
            <w:r>
              <w:t>Parameter #1</w:t>
            </w:r>
          </w:p>
        </w:tc>
        <w:tc>
          <w:tcPr>
            <w:tcW w:w="3918" w:type="dxa"/>
          </w:tcPr>
          <w:p w14:paraId="101ED2E8" w14:textId="60A15172" w:rsidR="00FE6C0E" w:rsidRPr="00286D48" w:rsidRDefault="1D6F20D3" w:rsidP="1DCED7D3">
            <w:r>
              <w:t>Første parameter for den specifikke kom</w:t>
            </w:r>
            <w:r w:rsidR="0039756E">
              <w:t>m</w:t>
            </w:r>
            <w:r>
              <w:t>andokode</w:t>
            </w:r>
          </w:p>
        </w:tc>
      </w:tr>
      <w:tr w:rsidR="00FE6C0E" w:rsidRPr="00286D48" w14:paraId="7290364C" w14:textId="77777777" w:rsidTr="00E723D8">
        <w:tc>
          <w:tcPr>
            <w:tcW w:w="1271" w:type="dxa"/>
          </w:tcPr>
          <w:p w14:paraId="053073DC" w14:textId="767B44DA" w:rsidR="00FE6C0E" w:rsidRDefault="003A469A" w:rsidP="00BC479F">
            <w:pPr>
              <w:jc w:val="center"/>
            </w:pPr>
            <w:r>
              <w:t>Para2</w:t>
            </w:r>
          </w:p>
        </w:tc>
        <w:tc>
          <w:tcPr>
            <w:tcW w:w="3827" w:type="dxa"/>
          </w:tcPr>
          <w:p w14:paraId="2ED96942" w14:textId="755E526F" w:rsidR="00FE6C0E" w:rsidRPr="00286D48" w:rsidRDefault="4FCAA68B" w:rsidP="005126FB">
            <w:r>
              <w:t>Parameter #</w:t>
            </w:r>
            <w:r w:rsidR="14D98631">
              <w:t>2</w:t>
            </w:r>
          </w:p>
        </w:tc>
        <w:tc>
          <w:tcPr>
            <w:tcW w:w="3918" w:type="dxa"/>
          </w:tcPr>
          <w:p w14:paraId="65A7D481" w14:textId="7C4E48E1" w:rsidR="00FE6C0E" w:rsidRPr="00286D48" w:rsidRDefault="4FCAA68B" w:rsidP="005126FB">
            <w:r>
              <w:t>Anden parameter for den specifikke kom</w:t>
            </w:r>
            <w:r w:rsidR="0039756E">
              <w:t>m</w:t>
            </w:r>
            <w:r>
              <w:t>andokode</w:t>
            </w:r>
          </w:p>
        </w:tc>
      </w:tr>
      <w:tr w:rsidR="00FE6C0E" w:rsidRPr="00286D48" w14:paraId="6FEDBBF3" w14:textId="77777777" w:rsidTr="00E723D8">
        <w:tc>
          <w:tcPr>
            <w:tcW w:w="1271" w:type="dxa"/>
          </w:tcPr>
          <w:p w14:paraId="19AB1E62" w14:textId="422A9776" w:rsidR="00FE6C0E" w:rsidRDefault="003A469A" w:rsidP="00BC479F">
            <w:pPr>
              <w:jc w:val="center"/>
            </w:pPr>
            <w:r>
              <w:t>Checksum1</w:t>
            </w:r>
          </w:p>
        </w:tc>
        <w:tc>
          <w:tcPr>
            <w:tcW w:w="3827" w:type="dxa"/>
          </w:tcPr>
          <w:p w14:paraId="54B966F9" w14:textId="105C6980" w:rsidR="00FE6C0E" w:rsidRPr="00286D48" w:rsidRDefault="59771D46" w:rsidP="005126FB">
            <w:r>
              <w:t>Checksum #1</w:t>
            </w:r>
          </w:p>
        </w:tc>
        <w:tc>
          <w:tcPr>
            <w:tcW w:w="3918" w:type="dxa"/>
          </w:tcPr>
          <w:p w14:paraId="67B04256" w14:textId="3E2F282F" w:rsidR="00FE6C0E" w:rsidRPr="00286D48" w:rsidRDefault="001F34A9" w:rsidP="005126FB">
            <w:r>
              <w:t>Første byte af checksummen</w:t>
            </w:r>
          </w:p>
        </w:tc>
      </w:tr>
      <w:tr w:rsidR="00FE6C0E" w:rsidRPr="00286D48" w14:paraId="6A025B20" w14:textId="77777777" w:rsidTr="00E723D8">
        <w:tc>
          <w:tcPr>
            <w:tcW w:w="1271" w:type="dxa"/>
          </w:tcPr>
          <w:p w14:paraId="5D97FB44" w14:textId="35F0BF67" w:rsidR="00FE6C0E" w:rsidRDefault="003A469A" w:rsidP="00BC479F">
            <w:pPr>
              <w:jc w:val="center"/>
            </w:pPr>
            <w:r>
              <w:t>Checksum2</w:t>
            </w:r>
          </w:p>
        </w:tc>
        <w:tc>
          <w:tcPr>
            <w:tcW w:w="3827" w:type="dxa"/>
          </w:tcPr>
          <w:p w14:paraId="2A8F47DB" w14:textId="3F778289" w:rsidR="00FE6C0E" w:rsidRPr="00286D48" w:rsidRDefault="59771D46" w:rsidP="005126FB">
            <w:r>
              <w:t>Checksum #2</w:t>
            </w:r>
          </w:p>
        </w:tc>
        <w:tc>
          <w:tcPr>
            <w:tcW w:w="3918" w:type="dxa"/>
          </w:tcPr>
          <w:p w14:paraId="55C46277" w14:textId="32948AB9" w:rsidR="00FE6C0E" w:rsidRPr="00286D48" w:rsidRDefault="001F34A9" w:rsidP="005126FB">
            <w:r>
              <w:t>Anden byte af checksummen</w:t>
            </w:r>
          </w:p>
        </w:tc>
      </w:tr>
      <w:tr w:rsidR="00FE6C0E" w:rsidRPr="00286D48" w14:paraId="29C5B62D" w14:textId="77777777" w:rsidTr="00E723D8">
        <w:tc>
          <w:tcPr>
            <w:tcW w:w="1271" w:type="dxa"/>
          </w:tcPr>
          <w:p w14:paraId="009FB2BD" w14:textId="32D362FB" w:rsidR="00FE6C0E" w:rsidRDefault="00BC479F" w:rsidP="00BC479F">
            <w:pPr>
              <w:jc w:val="center"/>
            </w:pPr>
            <w:r>
              <w:t>$0</w:t>
            </w:r>
          </w:p>
        </w:tc>
        <w:tc>
          <w:tcPr>
            <w:tcW w:w="3827" w:type="dxa"/>
          </w:tcPr>
          <w:p w14:paraId="0998B8D5" w14:textId="08D5535B" w:rsidR="00FE6C0E" w:rsidRPr="00286D48" w:rsidRDefault="0039756E" w:rsidP="005126FB">
            <w:r>
              <w:t>Slut karakteren, som er 0xEF</w:t>
            </w:r>
          </w:p>
        </w:tc>
        <w:tc>
          <w:tcPr>
            <w:tcW w:w="3918" w:type="dxa"/>
          </w:tcPr>
          <w:p w14:paraId="42F77163" w14:textId="57C35104" w:rsidR="00FE6C0E" w:rsidRPr="00286D48" w:rsidRDefault="163C372A" w:rsidP="005061AE">
            <w:pPr>
              <w:keepNext/>
            </w:pPr>
            <w:r>
              <w:t>Kode der fortæller at beskeden er slut.</w:t>
            </w:r>
          </w:p>
        </w:tc>
      </w:tr>
    </w:tbl>
    <w:p w14:paraId="4C76C7F1" w14:textId="27CFC6C3" w:rsidR="005061AE" w:rsidRDefault="00562A19">
      <w:pPr>
        <w:pStyle w:val="Caption"/>
      </w:pPr>
      <w:bookmarkStart w:id="194" w:name="_Ref29984427"/>
      <w:r>
        <w:t>Tabel</w:t>
      </w:r>
      <w:r w:rsidR="005061AE">
        <w:t xml:space="preserve"> </w:t>
      </w:r>
      <w:fldSimple w:instr=" SEQ Tabel \* ARABIC ">
        <w:r w:rsidR="00532564">
          <w:rPr>
            <w:noProof/>
          </w:rPr>
          <w:t>7</w:t>
        </w:r>
      </w:fldSimple>
      <w:bookmarkEnd w:id="194"/>
      <w:r>
        <w:t xml:space="preserve"> -</w:t>
      </w:r>
      <w:r w:rsidR="005061AE">
        <w:t xml:space="preserve"> Beskrivelse af kommando argumenter</w:t>
      </w:r>
    </w:p>
    <w:p w14:paraId="76C12FCB" w14:textId="40E42681" w:rsidR="00A9237D" w:rsidRDefault="4493D6B5" w:rsidP="69AC3581">
      <w:r>
        <w:t>Ovenstående</w:t>
      </w:r>
      <w:r w:rsidRPr="7314CF54">
        <w:rPr>
          <w:color w:val="FF0000"/>
        </w:rPr>
        <w:t xml:space="preserve"> </w:t>
      </w:r>
      <w:r w:rsidR="00562A19">
        <w:rPr>
          <w:color w:val="FF0000"/>
        </w:rPr>
        <w:fldChar w:fldCharType="begin"/>
      </w:r>
      <w:r w:rsidR="00562A19">
        <w:rPr>
          <w:color w:val="FF0000"/>
        </w:rPr>
        <w:instrText xml:space="preserve"> REF _Ref29984427 \h </w:instrText>
      </w:r>
      <w:r w:rsidR="00562A19">
        <w:rPr>
          <w:color w:val="FF0000"/>
        </w:rPr>
      </w:r>
      <w:r w:rsidR="00562A19">
        <w:rPr>
          <w:color w:val="FF0000"/>
        </w:rPr>
        <w:fldChar w:fldCharType="separate"/>
      </w:r>
      <w:r w:rsidR="00532564">
        <w:t xml:space="preserve">Tabel </w:t>
      </w:r>
      <w:r w:rsidR="00532564">
        <w:rPr>
          <w:noProof/>
        </w:rPr>
        <w:t>7</w:t>
      </w:r>
      <w:r w:rsidR="00562A19">
        <w:rPr>
          <w:color w:val="FF0000"/>
        </w:rPr>
        <w:fldChar w:fldCharType="end"/>
      </w:r>
      <w:r>
        <w:rPr>
          <w:color w:val="FF0000"/>
        </w:rPr>
        <w:t xml:space="preserve"> </w:t>
      </w:r>
      <w:r>
        <w:t xml:space="preserve">viser, </w:t>
      </w:r>
      <w:r w:rsidR="007318AB">
        <w:t>h</w:t>
      </w:r>
      <w:r w:rsidR="005E7CAC">
        <w:t xml:space="preserve">vad de forskellige </w:t>
      </w:r>
      <w:r w:rsidR="007318AB">
        <w:t>dele</w:t>
      </w:r>
      <w:r w:rsidR="005E7CAC">
        <w:t xml:space="preserve"> af en kommando besked</w:t>
      </w:r>
      <w:r w:rsidR="00C11430">
        <w:t xml:space="preserve"> beskriver</w:t>
      </w:r>
      <w:r w:rsidR="2AD5E17C">
        <w:t>.</w:t>
      </w:r>
    </w:p>
    <w:p w14:paraId="605ED3B3" w14:textId="0681F555" w:rsidR="00A9237D" w:rsidRDefault="00A9237D" w:rsidP="69AC3581">
      <w:r>
        <w:t>Checksummen</w:t>
      </w:r>
      <w:r w:rsidR="00631028">
        <w:t xml:space="preserve"> som i </w:t>
      </w:r>
      <w:r w:rsidR="00562A19">
        <w:fldChar w:fldCharType="begin"/>
      </w:r>
      <w:r w:rsidR="00562A19">
        <w:instrText xml:space="preserve"> REF _Ref29984427 \h </w:instrText>
      </w:r>
      <w:r w:rsidR="00562A19">
        <w:fldChar w:fldCharType="separate"/>
      </w:r>
      <w:r w:rsidR="00532564">
        <w:t xml:space="preserve">Tabel </w:t>
      </w:r>
      <w:r w:rsidR="00532564">
        <w:rPr>
          <w:noProof/>
        </w:rPr>
        <w:t>7</w:t>
      </w:r>
      <w:r w:rsidR="00562A19">
        <w:fldChar w:fldCharType="end"/>
      </w:r>
      <w:r w:rsidR="00782308">
        <w:t xml:space="preserve"> er delt op i 2 bytes</w:t>
      </w:r>
      <w:r w:rsidR="00404095">
        <w:t xml:space="preserve"> er en udregning som beskriver den samlede størrelse af kommandoen</w:t>
      </w:r>
      <w:r w:rsidR="000F1D46">
        <w:t xml:space="preserve">, den bruges af SOMO’en til at tjekke om kommandoen er rigtigt udregnet og der ikke er opstået støj så den har fået en forkert kommando. </w:t>
      </w:r>
      <w:r w:rsidR="00CF39D2">
        <w:t>Checksummen udregnes ved hjælp af følgende formel:</w:t>
      </w:r>
    </w:p>
    <w:p w14:paraId="25A373DF" w14:textId="0BD2A265" w:rsidR="00CF39D2" w:rsidRPr="00E23439" w:rsidRDefault="00707FB6" w:rsidP="0077083B">
      <w:pPr>
        <w:keepNext/>
        <w:jc w:val="center"/>
        <w:rPr>
          <w:rFonts w:ascii="Cambria Math" w:hAnsi="Cambria Math"/>
        </w:rPr>
      </w:pPr>
      <m:oMath>
        <m:r>
          <w:rPr>
            <w:rFonts w:ascii="Cambria Math" w:hAnsi="Cambria Math"/>
            <w:lang w:val="en-US"/>
          </w:rPr>
          <m:t>C</m:t>
        </m:r>
        <m:r>
          <w:rPr>
            <w:rFonts w:ascii="Cambria Math" w:hAnsi="Cambria Math"/>
          </w:rPr>
          <m:t>h</m:t>
        </m:r>
        <m:r>
          <w:rPr>
            <w:rFonts w:ascii="Cambria Math" w:hAnsi="Cambria Math"/>
            <w:lang w:val="en-US"/>
          </w:rPr>
          <m:t>ecksum</m:t>
        </m:r>
        <m:r>
          <w:rPr>
            <w:rFonts w:ascii="Cambria Math" w:hAnsi="Cambria Math"/>
          </w:rPr>
          <m:t xml:space="preserve"> (2 </m:t>
        </m:r>
        <m:r>
          <w:rPr>
            <w:rFonts w:ascii="Cambria Math" w:hAnsi="Cambria Math"/>
            <w:lang w:val="en-US"/>
          </w:rPr>
          <m:t>bytes</m:t>
        </m:r>
        <m:r>
          <w:rPr>
            <w:rFonts w:ascii="Cambria Math" w:hAnsi="Cambria Math"/>
          </w:rPr>
          <m:t>) = 0</m:t>
        </m:r>
        <m:r>
          <w:rPr>
            <w:rFonts w:ascii="Cambria Math" w:hAnsi="Cambria Math"/>
            <w:lang w:val="en-US"/>
          </w:rPr>
          <m:t>xFFFF</m:t>
        </m:r>
        <m:r>
          <w:rPr>
            <w:rFonts w:ascii="Cambria Math" w:hAnsi="Cambria Math"/>
          </w:rPr>
          <m:t xml:space="preserve"> – (</m:t>
        </m:r>
        <m:r>
          <w:rPr>
            <w:rFonts w:ascii="Cambria Math" w:hAnsi="Cambria Math"/>
            <w:lang w:val="en-US"/>
          </w:rPr>
          <m:t>CMD</m:t>
        </m:r>
        <m:r>
          <w:rPr>
            <w:rFonts w:ascii="Cambria Math" w:hAnsi="Cambria Math"/>
          </w:rPr>
          <m:t xml:space="preserve"> + </m:t>
        </m:r>
        <m:r>
          <w:rPr>
            <w:rFonts w:ascii="Cambria Math" w:hAnsi="Cambria Math"/>
            <w:lang w:val="en-US"/>
          </w:rPr>
          <m:t>Feedback</m:t>
        </m:r>
        <m:r>
          <w:rPr>
            <w:rFonts w:ascii="Cambria Math" w:hAnsi="Cambria Math"/>
          </w:rPr>
          <m:t xml:space="preserve"> + </m:t>
        </m:r>
        <m:r>
          <w:rPr>
            <w:rFonts w:ascii="Cambria Math" w:hAnsi="Cambria Math"/>
            <w:lang w:val="en-US"/>
          </w:rPr>
          <m:t>Para</m:t>
        </m:r>
        <m:r>
          <w:rPr>
            <w:rFonts w:ascii="Cambria Math" w:hAnsi="Cambria Math"/>
          </w:rPr>
          <m:t xml:space="preserve">1 + </m:t>
        </m:r>
        <m:r>
          <w:rPr>
            <w:rFonts w:ascii="Cambria Math" w:hAnsi="Cambria Math"/>
            <w:lang w:val="en-US"/>
          </w:rPr>
          <m:t>Para</m:t>
        </m:r>
        <m:r>
          <w:rPr>
            <w:rFonts w:ascii="Cambria Math" w:hAnsi="Cambria Math"/>
          </w:rPr>
          <m:t>2) + 1</m:t>
        </m:r>
      </m:oMath>
      <w:r w:rsidR="00E23439" w:rsidRPr="00E23439">
        <w:rPr>
          <w:rFonts w:ascii="Cambria Math" w:hAnsi="Cambria Math"/>
          <w:i/>
        </w:rPr>
        <w:t xml:space="preserve"> </w:t>
      </w:r>
    </w:p>
    <w:p w14:paraId="3248CCA8" w14:textId="1F7ADF69" w:rsidR="0077083B" w:rsidRDefault="0077083B" w:rsidP="0077083B">
      <w:pPr>
        <w:pStyle w:val="Caption"/>
        <w:jc w:val="center"/>
      </w:pPr>
      <w:r>
        <w:t xml:space="preserve">Ligning </w:t>
      </w:r>
      <w:fldSimple w:instr=" SEQ Ligning \* ARABIC ">
        <w:r w:rsidR="00532564">
          <w:rPr>
            <w:noProof/>
          </w:rPr>
          <w:t>4</w:t>
        </w:r>
      </w:fldSimple>
      <w:r>
        <w:t xml:space="preserve"> Udregning af Chekcsum</w:t>
      </w:r>
    </w:p>
    <w:p w14:paraId="344167D7" w14:textId="37C54B66" w:rsidR="69AC3581" w:rsidRPr="00691233" w:rsidRDefault="2AD5E17C" w:rsidP="69AC3581">
      <w:pPr>
        <w:rPr>
          <w:rFonts w:ascii="Calibri" w:eastAsia="Calibri" w:hAnsi="Calibri" w:cs="Calibri"/>
          <w:b/>
        </w:rPr>
      </w:pPr>
      <w:r>
        <w:t>Nedenstående tabel,</w:t>
      </w:r>
      <w:r w:rsidRPr="0F3F692F">
        <w:rPr>
          <w:color w:val="FF0000"/>
        </w:rPr>
        <w:t xml:space="preserve"> </w:t>
      </w:r>
      <w:r w:rsidR="00D7798A">
        <w:rPr>
          <w:color w:val="FF0000"/>
        </w:rPr>
        <w:fldChar w:fldCharType="begin"/>
      </w:r>
      <w:r w:rsidR="00D7798A">
        <w:rPr>
          <w:color w:val="FF0000"/>
        </w:rPr>
        <w:instrText xml:space="preserve"> REF _Ref29988910 \h </w:instrText>
      </w:r>
      <w:r w:rsidR="00D7798A">
        <w:rPr>
          <w:color w:val="FF0000"/>
        </w:rPr>
      </w:r>
      <w:r w:rsidR="00D7798A">
        <w:rPr>
          <w:color w:val="FF0000"/>
        </w:rPr>
        <w:fldChar w:fldCharType="separate"/>
      </w:r>
      <w:r w:rsidR="00532564">
        <w:t xml:space="preserve">Tabel </w:t>
      </w:r>
      <w:r w:rsidR="00532564">
        <w:rPr>
          <w:noProof/>
        </w:rPr>
        <w:t>8</w:t>
      </w:r>
      <w:r w:rsidR="00D7798A">
        <w:rPr>
          <w:color w:val="FF0000"/>
        </w:rPr>
        <w:fldChar w:fldCharType="end"/>
      </w:r>
      <w:r w:rsidR="5AF77C8C">
        <w:t xml:space="preserve">, afbilleder de forskellige </w:t>
      </w:r>
      <w:r w:rsidR="452B378F">
        <w:t xml:space="preserve">kommandoer der anvendes under gennemkørslen af banen med bilen. </w:t>
      </w:r>
    </w:p>
    <w:tbl>
      <w:tblPr>
        <w:tblStyle w:val="TableGrid"/>
        <w:tblW w:w="9067" w:type="dxa"/>
        <w:tblLook w:val="06A0" w:firstRow="1" w:lastRow="0" w:firstColumn="1" w:lastColumn="0" w:noHBand="1" w:noVBand="1"/>
      </w:tblPr>
      <w:tblGrid>
        <w:gridCol w:w="1605"/>
        <w:gridCol w:w="2370"/>
        <w:gridCol w:w="5092"/>
      </w:tblGrid>
      <w:tr w:rsidR="69AC3581" w14:paraId="45F3F87E" w14:textId="77777777" w:rsidTr="00E723D8">
        <w:trPr>
          <w:trHeight w:val="300"/>
        </w:trPr>
        <w:tc>
          <w:tcPr>
            <w:tcW w:w="1605" w:type="dxa"/>
          </w:tcPr>
          <w:p w14:paraId="71D8BA2C" w14:textId="37BB5478" w:rsidR="69AC3581" w:rsidRDefault="69AC3581" w:rsidP="69AC3581">
            <w:pPr>
              <w:jc w:val="center"/>
              <w:rPr>
                <w:color w:val="2F5496" w:themeColor="accent1" w:themeShade="BF"/>
                <w:sz w:val="28"/>
                <w:szCs w:val="28"/>
              </w:rPr>
            </w:pPr>
            <w:r w:rsidRPr="69AC3581">
              <w:rPr>
                <w:color w:val="2F5496" w:themeColor="accent1" w:themeShade="BF"/>
                <w:sz w:val="28"/>
                <w:szCs w:val="28"/>
              </w:rPr>
              <w:t>Command</w:t>
            </w:r>
          </w:p>
        </w:tc>
        <w:tc>
          <w:tcPr>
            <w:tcW w:w="2370" w:type="dxa"/>
          </w:tcPr>
          <w:p w14:paraId="4FAB84D9" w14:textId="68DDF6D3" w:rsidR="69AC3581" w:rsidRDefault="69AC3581" w:rsidP="1917F924">
            <w:pPr>
              <w:jc w:val="center"/>
              <w:rPr>
                <w:color w:val="2F5496" w:themeColor="accent1" w:themeShade="BF"/>
                <w:sz w:val="28"/>
                <w:szCs w:val="28"/>
              </w:rPr>
            </w:pPr>
            <w:r w:rsidRPr="69AC3581">
              <w:rPr>
                <w:color w:val="2F5496" w:themeColor="accent1" w:themeShade="BF"/>
                <w:sz w:val="28"/>
                <w:szCs w:val="28"/>
              </w:rPr>
              <w:t>Command code</w:t>
            </w:r>
          </w:p>
        </w:tc>
        <w:tc>
          <w:tcPr>
            <w:tcW w:w="5092" w:type="dxa"/>
          </w:tcPr>
          <w:p w14:paraId="62F98A38" w14:textId="7C946184" w:rsidR="69AC3581" w:rsidRDefault="69AC3581" w:rsidP="1917F924">
            <w:pPr>
              <w:jc w:val="center"/>
              <w:rPr>
                <w:color w:val="2F5496" w:themeColor="accent1" w:themeShade="BF"/>
                <w:sz w:val="28"/>
                <w:szCs w:val="28"/>
              </w:rPr>
            </w:pPr>
            <w:r w:rsidRPr="69AC3581">
              <w:rPr>
                <w:color w:val="2F5496" w:themeColor="accent1" w:themeShade="BF"/>
                <w:sz w:val="28"/>
                <w:szCs w:val="28"/>
              </w:rPr>
              <w:t>Beskrivelse</w:t>
            </w:r>
          </w:p>
        </w:tc>
      </w:tr>
      <w:tr w:rsidR="69AC3581" w14:paraId="7175C153" w14:textId="77777777" w:rsidTr="00E723D8">
        <w:trPr>
          <w:trHeight w:val="300"/>
        </w:trPr>
        <w:tc>
          <w:tcPr>
            <w:tcW w:w="1605" w:type="dxa"/>
          </w:tcPr>
          <w:p w14:paraId="100040D6" w14:textId="4A62EA81" w:rsidR="69AC3581" w:rsidRDefault="759A9B1C">
            <w:r>
              <w:t>Reset</w:t>
            </w:r>
          </w:p>
        </w:tc>
        <w:tc>
          <w:tcPr>
            <w:tcW w:w="2370" w:type="dxa"/>
          </w:tcPr>
          <w:p w14:paraId="78798D6B" w14:textId="36C78407" w:rsidR="69AC3581" w:rsidRDefault="55DD4082">
            <w:r>
              <w:t>7E 0C 00 00 00 FF F4 EF</w:t>
            </w:r>
          </w:p>
        </w:tc>
        <w:tc>
          <w:tcPr>
            <w:tcW w:w="5092" w:type="dxa"/>
          </w:tcPr>
          <w:p w14:paraId="79530081" w14:textId="50BDCD68" w:rsidR="69AC3581" w:rsidRDefault="5C396B7B">
            <w:r>
              <w:t>Reset af SOMO-II, til “</w:t>
            </w:r>
            <w:r w:rsidR="3F18EEA1">
              <w:t>start-stadie</w:t>
            </w:r>
            <w:r w:rsidR="2CABD181">
              <w:t>”.</w:t>
            </w:r>
          </w:p>
        </w:tc>
      </w:tr>
      <w:tr w:rsidR="759A9B1C" w14:paraId="377D32D5" w14:textId="77777777" w:rsidTr="00E723D8">
        <w:trPr>
          <w:trHeight w:val="300"/>
        </w:trPr>
        <w:tc>
          <w:tcPr>
            <w:tcW w:w="1605" w:type="dxa"/>
          </w:tcPr>
          <w:p w14:paraId="1C24F112" w14:textId="0D7823FA" w:rsidR="759A9B1C" w:rsidRDefault="759A9B1C">
            <w:r>
              <w:t>Play Source</w:t>
            </w:r>
          </w:p>
        </w:tc>
        <w:tc>
          <w:tcPr>
            <w:tcW w:w="2370" w:type="dxa"/>
          </w:tcPr>
          <w:p w14:paraId="6B3EF3E0" w14:textId="0414365A" w:rsidR="759A9B1C" w:rsidRDefault="759A9B1C">
            <w:r>
              <w:t>7E 09 00 00 02 FF F5 EF</w:t>
            </w:r>
          </w:p>
        </w:tc>
        <w:tc>
          <w:tcPr>
            <w:tcW w:w="5092" w:type="dxa"/>
          </w:tcPr>
          <w:p w14:paraId="53A23A28" w14:textId="36190513" w:rsidR="759A9B1C" w:rsidRDefault="7F6EA24F" w:rsidP="759A9B1C">
            <w:r>
              <w:t>Bestemmer, hvilken “source” der skal spilles fra, der kan spilles fra et USB-stik eller et SD-kort. Dette er kommandoen for afspilning fra SD-kort.</w:t>
            </w:r>
          </w:p>
        </w:tc>
      </w:tr>
      <w:tr w:rsidR="69AC3581" w:rsidRPr="008B53C0" w14:paraId="53FC4B27" w14:textId="77777777" w:rsidTr="00E723D8">
        <w:trPr>
          <w:trHeight w:val="300"/>
        </w:trPr>
        <w:tc>
          <w:tcPr>
            <w:tcW w:w="1605" w:type="dxa"/>
          </w:tcPr>
          <w:p w14:paraId="07D92ED6" w14:textId="6BB93EB1" w:rsidR="69AC3581" w:rsidRPr="008B53C0" w:rsidRDefault="7F6EA24F">
            <w:pPr>
              <w:rPr>
                <w:lang w:val="en-US"/>
              </w:rPr>
            </w:pPr>
            <w:r w:rsidRPr="7F6EA24F">
              <w:rPr>
                <w:lang w:val="en-US"/>
              </w:rPr>
              <w:t>Specify Track 1</w:t>
            </w:r>
          </w:p>
          <w:p w14:paraId="5C55C3A2" w14:textId="6BB93EB1" w:rsidR="69AC3581" w:rsidRPr="008B53C0" w:rsidRDefault="7F6EA24F" w:rsidP="69AC3581">
            <w:pPr>
              <w:rPr>
                <w:rFonts w:ascii="Calibri" w:eastAsia="Calibri" w:hAnsi="Calibri" w:cs="Calibri"/>
                <w:lang w:val="en-US"/>
              </w:rPr>
            </w:pPr>
            <w:r w:rsidRPr="7F6EA24F">
              <w:rPr>
                <w:rFonts w:ascii="Calibri" w:eastAsia="Calibri" w:hAnsi="Calibri" w:cs="Calibri"/>
                <w:lang w:val="en-US"/>
              </w:rPr>
              <w:t>Specify Track 2</w:t>
            </w:r>
          </w:p>
          <w:p w14:paraId="7D81DAF7" w14:textId="1B3C07DC" w:rsidR="69AC3581" w:rsidRPr="008B53C0" w:rsidRDefault="69AC3581" w:rsidP="479D9723">
            <w:pPr>
              <w:rPr>
                <w:rFonts w:ascii="Calibri" w:eastAsia="Calibri" w:hAnsi="Calibri" w:cs="Calibri"/>
                <w:lang w:val="en-US"/>
              </w:rPr>
            </w:pPr>
            <w:r w:rsidRPr="008B53C0">
              <w:rPr>
                <w:rFonts w:ascii="Calibri" w:eastAsia="Calibri" w:hAnsi="Calibri" w:cs="Calibri"/>
                <w:lang w:val="en-US"/>
              </w:rPr>
              <w:t>Specify Track 3</w:t>
            </w:r>
          </w:p>
          <w:p w14:paraId="48E843E9" w14:textId="20841D66" w:rsidR="69AC3581" w:rsidRPr="008B53C0" w:rsidRDefault="7F6EA24F" w:rsidP="69AC3581">
            <w:pPr>
              <w:rPr>
                <w:rFonts w:ascii="Calibri" w:eastAsia="Calibri" w:hAnsi="Calibri" w:cs="Calibri"/>
                <w:lang w:val="en-US"/>
              </w:rPr>
            </w:pPr>
            <w:r w:rsidRPr="7F6EA24F">
              <w:rPr>
                <w:rFonts w:ascii="Calibri" w:eastAsia="Calibri" w:hAnsi="Calibri" w:cs="Calibri"/>
                <w:lang w:val="en-US"/>
              </w:rPr>
              <w:t>Specify Track 4</w:t>
            </w:r>
          </w:p>
        </w:tc>
        <w:tc>
          <w:tcPr>
            <w:tcW w:w="2370" w:type="dxa"/>
          </w:tcPr>
          <w:p w14:paraId="4EC1530E" w14:textId="761674DF" w:rsidR="69AC3581" w:rsidRDefault="69AC3581" w:rsidP="69AC3581">
            <w:pPr>
              <w:rPr>
                <w:lang w:val="en-US"/>
              </w:rPr>
            </w:pPr>
            <w:r w:rsidRPr="69AC3581">
              <w:rPr>
                <w:lang w:val="en-US"/>
              </w:rPr>
              <w:t>7E 03 00 00 01 FF FC EF</w:t>
            </w:r>
          </w:p>
          <w:p w14:paraId="02AD28C0" w14:textId="761674DF" w:rsidR="69AC3581" w:rsidRDefault="69AC3581" w:rsidP="69AC3581">
            <w:pPr>
              <w:rPr>
                <w:lang w:val="en-US"/>
              </w:rPr>
            </w:pPr>
            <w:r w:rsidRPr="008B53C0">
              <w:rPr>
                <w:lang w:val="en-US"/>
              </w:rPr>
              <w:t>7E 03 00 00 02 FF FB EF</w:t>
            </w:r>
          </w:p>
          <w:p w14:paraId="74C8E9AC" w14:textId="18A35A80" w:rsidR="69AC3581" w:rsidRDefault="69AC3581" w:rsidP="4A5E4DA4">
            <w:pPr>
              <w:rPr>
                <w:lang w:val="en-US"/>
              </w:rPr>
            </w:pPr>
            <w:r w:rsidRPr="008B53C0">
              <w:rPr>
                <w:lang w:val="en-US"/>
              </w:rPr>
              <w:t xml:space="preserve">7E 03 00 00 </w:t>
            </w:r>
            <w:r w:rsidR="2C92655C" w:rsidRPr="2C92655C">
              <w:rPr>
                <w:lang w:val="en-US"/>
              </w:rPr>
              <w:t>03</w:t>
            </w:r>
            <w:r w:rsidRPr="008B53C0">
              <w:rPr>
                <w:lang w:val="en-US"/>
              </w:rPr>
              <w:t xml:space="preserve"> FF FA EF</w:t>
            </w:r>
          </w:p>
          <w:p w14:paraId="004A5A79" w14:textId="35FB7C00" w:rsidR="69AC3581" w:rsidRDefault="25A31936" w:rsidP="69AC3581">
            <w:pPr>
              <w:rPr>
                <w:lang w:val="en-US"/>
              </w:rPr>
            </w:pPr>
            <w:r w:rsidRPr="25A31936">
              <w:rPr>
                <w:lang w:val="en-US"/>
              </w:rPr>
              <w:t>7E 03 00 00 04 FF F9 EF</w:t>
            </w:r>
          </w:p>
        </w:tc>
        <w:tc>
          <w:tcPr>
            <w:tcW w:w="5092" w:type="dxa"/>
          </w:tcPr>
          <w:p w14:paraId="2BBBDE99" w14:textId="5D25B9EF" w:rsidR="69AC3581" w:rsidRPr="00E97A66" w:rsidRDefault="37FD7B59">
            <w:r w:rsidRPr="00DB711E">
              <w:t xml:space="preserve">Specificerer hvilken sang fra </w:t>
            </w:r>
            <w:r w:rsidR="1F3D07A7" w:rsidRPr="00DB711E">
              <w:t xml:space="preserve">source, her SD-kortet, der skal </w:t>
            </w:r>
            <w:r w:rsidR="00005D5B" w:rsidRPr="00DB711E">
              <w:t>afspilles.</w:t>
            </w:r>
          </w:p>
        </w:tc>
      </w:tr>
      <w:tr w:rsidR="69AC3581" w14:paraId="5ED3D59B" w14:textId="77777777" w:rsidTr="00E723D8">
        <w:trPr>
          <w:trHeight w:val="300"/>
        </w:trPr>
        <w:tc>
          <w:tcPr>
            <w:tcW w:w="1605" w:type="dxa"/>
          </w:tcPr>
          <w:p w14:paraId="12D4AA67" w14:textId="761674DF" w:rsidR="69AC3581" w:rsidRDefault="69AC3581" w:rsidP="69AC3581">
            <w:pPr>
              <w:pStyle w:val="ListParagraph"/>
              <w:ind w:left="0"/>
            </w:pPr>
            <w:r>
              <w:t>Volume #</w:t>
            </w:r>
          </w:p>
        </w:tc>
        <w:tc>
          <w:tcPr>
            <w:tcW w:w="2370" w:type="dxa"/>
          </w:tcPr>
          <w:p w14:paraId="0EB91CC7" w14:textId="761674DF" w:rsidR="69AC3581" w:rsidRDefault="69AC3581">
            <w:r>
              <w:t>7E 06 00 00 1E FF DC EF</w:t>
            </w:r>
          </w:p>
        </w:tc>
        <w:tc>
          <w:tcPr>
            <w:tcW w:w="5092" w:type="dxa"/>
          </w:tcPr>
          <w:p w14:paraId="0A5F6F65" w14:textId="36190513" w:rsidR="69AC3581" w:rsidRDefault="00005D5B" w:rsidP="00713EDE">
            <w:pPr>
              <w:keepNext/>
            </w:pPr>
            <w:r>
              <w:t xml:space="preserve">Specificerer </w:t>
            </w:r>
            <w:r w:rsidR="0403C171">
              <w:t xml:space="preserve">volume-niveauet, her </w:t>
            </w:r>
            <w:r w:rsidR="2CABD181">
              <w:t xml:space="preserve">for max, da det er den der anvendes. </w:t>
            </w:r>
          </w:p>
        </w:tc>
      </w:tr>
    </w:tbl>
    <w:p w14:paraId="1DF38D77" w14:textId="1980B81A" w:rsidR="00713EDE" w:rsidRDefault="00A8010B">
      <w:pPr>
        <w:pStyle w:val="Caption"/>
      </w:pPr>
      <w:bookmarkStart w:id="195" w:name="_Ref29988910"/>
      <w:r>
        <w:t xml:space="preserve">Tabel </w:t>
      </w:r>
      <w:fldSimple w:instr=" SEQ Tabel \* ARABIC ">
        <w:r w:rsidR="00532564">
          <w:rPr>
            <w:noProof/>
          </w:rPr>
          <w:t>8</w:t>
        </w:r>
      </w:fldSimple>
      <w:bookmarkEnd w:id="195"/>
      <w:r>
        <w:t xml:space="preserve"> -</w:t>
      </w:r>
      <w:r w:rsidR="00713EDE">
        <w:t xml:space="preserve"> Tabel over samlede kommandoer</w:t>
      </w:r>
    </w:p>
    <w:p w14:paraId="09BF0887" w14:textId="6FF525C4" w:rsidR="00E27558" w:rsidRPr="00E27558" w:rsidRDefault="11D7B774" w:rsidP="00E27558">
      <w:r>
        <w:t xml:space="preserve"> </w:t>
      </w:r>
      <w:r w:rsidR="1E95D22E">
        <w:t>SOMO'en</w:t>
      </w:r>
      <w:r>
        <w:t xml:space="preserve"> skal kunne afspille </w:t>
      </w:r>
      <w:r w:rsidR="00655348">
        <w:t>4</w:t>
      </w:r>
      <w:r>
        <w:t xml:space="preserve"> forskellige lyde, alt efter, hvilken “use-case” bilen er nået til på banen. </w:t>
      </w:r>
      <w:r w:rsidR="1E95D22E">
        <w:t>SOMO'en</w:t>
      </w:r>
      <w:r>
        <w:t xml:space="preserve"> skal afspille på max </w:t>
      </w:r>
      <w:r w:rsidR="1E95D22E">
        <w:t>volumen</w:t>
      </w:r>
      <w:r>
        <w:t>, der er på 30</w:t>
      </w:r>
      <w:r w:rsidR="004E6CB5">
        <w:t xml:space="preserve"> (1E i Hex)</w:t>
      </w:r>
      <w:r w:rsidR="57C68BD5">
        <w:t>.</w:t>
      </w:r>
      <w:r w:rsidR="4C8BCAB5">
        <w:t xml:space="preserve"> Herudover anvendes “reset”-kommandoen, da det er relevant at</w:t>
      </w:r>
      <w:r w:rsidR="0CE4FE4C">
        <w:t xml:space="preserve"> </w:t>
      </w:r>
      <w:r w:rsidR="7D2D70DC">
        <w:t>SOMO'en</w:t>
      </w:r>
      <w:r w:rsidR="0CE4FE4C">
        <w:t xml:space="preserve"> er sat til start-stadiet,</w:t>
      </w:r>
      <w:r w:rsidR="2468148B">
        <w:t xml:space="preserve"> hvor der ikke er registreret tidligere kommandoer</w:t>
      </w:r>
      <w:r w:rsidR="4F2B706B">
        <w:t xml:space="preserve"> fra tidligere brug, som kan komme i vejen for den nye kode der </w:t>
      </w:r>
      <w:r w:rsidR="59738CA2">
        <w:t xml:space="preserve">anvendes under gennemkørslen. </w:t>
      </w:r>
    </w:p>
    <w:p w14:paraId="6A038E95" w14:textId="0ACE7570" w:rsidR="00BB68BE" w:rsidRPr="00BB68BE" w:rsidRDefault="00BB68BE" w:rsidP="00BB68BE"/>
    <w:p w14:paraId="39ED6444" w14:textId="77777777" w:rsidR="004D0E1D" w:rsidRDefault="6BCA26BD" w:rsidP="004D0E1D">
      <w:pPr>
        <w:keepNext/>
        <w:jc w:val="center"/>
      </w:pPr>
      <w:r>
        <w:rPr>
          <w:noProof/>
        </w:rPr>
        <w:drawing>
          <wp:inline distT="0" distB="0" distL="0" distR="0" wp14:anchorId="56F7569D" wp14:editId="667417B5">
            <wp:extent cx="4572000" cy="1695450"/>
            <wp:effectExtent l="0" t="0" r="0" b="0"/>
            <wp:docPr id="1496877028" name="Picture 117661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614301"/>
                    <pic:cNvPicPr/>
                  </pic:nvPicPr>
                  <pic:blipFill>
                    <a:blip r:embed="rId72">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09FB4C9" w14:textId="1BA25461" w:rsidR="6BCA26BD" w:rsidRPr="002D6488" w:rsidRDefault="004D0E1D" w:rsidP="004D0E1D">
      <w:pPr>
        <w:pStyle w:val="Caption"/>
        <w:jc w:val="center"/>
        <w:rPr>
          <w:lang w:val="en-US"/>
        </w:rPr>
      </w:pPr>
      <w:bookmarkStart w:id="196" w:name="_Ref30078652"/>
      <w:r w:rsidRPr="008D1019">
        <w:rPr>
          <w:lang w:val="en-US"/>
        </w:rPr>
        <w:t xml:space="preserve">Figur </w:t>
      </w:r>
      <w:r w:rsidR="0025360C">
        <w:rPr>
          <w:noProof/>
        </w:rPr>
        <w:fldChar w:fldCharType="begin"/>
      </w:r>
      <w:r w:rsidR="0025360C" w:rsidRPr="008D1019">
        <w:rPr>
          <w:lang w:val="en-US"/>
        </w:rPr>
        <w:instrText xml:space="preserve"> SEQ Figur \* ARABIC </w:instrText>
      </w:r>
      <w:r w:rsidR="0025360C">
        <w:rPr>
          <w:noProof/>
        </w:rPr>
        <w:fldChar w:fldCharType="separate"/>
      </w:r>
      <w:r w:rsidR="00532564">
        <w:rPr>
          <w:noProof/>
          <w:lang w:val="en-US"/>
        </w:rPr>
        <w:t>46</w:t>
      </w:r>
      <w:r w:rsidR="0025360C">
        <w:rPr>
          <w:noProof/>
        </w:rPr>
        <w:fldChar w:fldCharType="end"/>
      </w:r>
      <w:bookmarkEnd w:id="196"/>
      <w:r w:rsidRPr="008D1019">
        <w:rPr>
          <w:lang w:val="en-US"/>
        </w:rPr>
        <w:t xml:space="preserve"> UML notation for SOMO </w:t>
      </w:r>
      <w:r w:rsidR="008D1019" w:rsidRPr="008D1019">
        <w:rPr>
          <w:lang w:val="en-US"/>
        </w:rPr>
        <w:t>mo</w:t>
      </w:r>
      <w:r w:rsidR="008D1019">
        <w:rPr>
          <w:lang w:val="en-US"/>
        </w:rPr>
        <w:t>dulet</w:t>
      </w:r>
    </w:p>
    <w:p w14:paraId="713DB1A6" w14:textId="59DBE7C1" w:rsidR="5AC79FB3" w:rsidRDefault="5AC79FB3" w:rsidP="5AC79FB3">
      <w:pPr>
        <w:rPr>
          <w:rFonts w:ascii="Calibri" w:eastAsia="Calibri" w:hAnsi="Calibri" w:cs="Calibri"/>
          <w:b/>
        </w:rPr>
      </w:pPr>
      <w:r w:rsidRPr="5AC79FB3">
        <w:rPr>
          <w:rFonts w:ascii="Calibri" w:eastAsia="Calibri" w:hAnsi="Calibri" w:cs="Calibri"/>
          <w:b/>
        </w:rPr>
        <w:t>Modulbeskrivelse af SOMO</w:t>
      </w:r>
      <w:r w:rsidR="7D2D70DC" w:rsidRPr="7D2D70DC">
        <w:rPr>
          <w:rFonts w:ascii="Calibri" w:eastAsia="Calibri" w:hAnsi="Calibri" w:cs="Calibri"/>
          <w:b/>
        </w:rPr>
        <w:t>-</w:t>
      </w:r>
      <w:r w:rsidRPr="5AC79FB3">
        <w:rPr>
          <w:rFonts w:ascii="Calibri" w:eastAsia="Calibri" w:hAnsi="Calibri" w:cs="Calibri"/>
          <w:b/>
        </w:rPr>
        <w:t>funktioner</w:t>
      </w:r>
    </w:p>
    <w:p w14:paraId="0D0CA4A4" w14:textId="624C0952" w:rsidR="00756F7F" w:rsidRPr="00756F7F" w:rsidRDefault="00756F7F" w:rsidP="5AC79FB3">
      <w:pPr>
        <w:rPr>
          <w:rFonts w:ascii="Calibri" w:eastAsia="Calibri" w:hAnsi="Calibri" w:cs="Calibri"/>
        </w:rPr>
      </w:pPr>
      <w:r>
        <w:rPr>
          <w:rFonts w:ascii="Calibri" w:eastAsia="Calibri" w:hAnsi="Calibri" w:cs="Calibri"/>
        </w:rPr>
        <w:t>Følgende vil funktionerne i somo.h &amp; somo.cpp blive beskrevet</w:t>
      </w:r>
      <w:r w:rsidR="001C59C6">
        <w:rPr>
          <w:rFonts w:ascii="Calibri" w:eastAsia="Calibri" w:hAnsi="Calibri" w:cs="Calibri"/>
        </w:rPr>
        <w:t xml:space="preserve"> med parametre, returværdi og en funktionsbeskrivelse</w:t>
      </w:r>
      <w:r w:rsidR="001F559D">
        <w:rPr>
          <w:rFonts w:ascii="Calibri" w:eastAsia="Calibri" w:hAnsi="Calibri" w:cs="Calibri"/>
        </w:rPr>
        <w:t xml:space="preserve">. Ovenfor på </w:t>
      </w:r>
      <w:r w:rsidR="001F559D">
        <w:rPr>
          <w:rFonts w:ascii="Calibri" w:eastAsia="Calibri" w:hAnsi="Calibri" w:cs="Calibri"/>
        </w:rPr>
        <w:fldChar w:fldCharType="begin"/>
      </w:r>
      <w:r w:rsidR="001F559D">
        <w:rPr>
          <w:rFonts w:ascii="Calibri" w:eastAsia="Calibri" w:hAnsi="Calibri" w:cs="Calibri"/>
        </w:rPr>
        <w:instrText xml:space="preserve"> REF _Ref30078652 \h </w:instrText>
      </w:r>
      <w:r w:rsidR="001F559D">
        <w:rPr>
          <w:rFonts w:ascii="Calibri" w:eastAsia="Calibri" w:hAnsi="Calibri" w:cs="Calibri"/>
        </w:rPr>
      </w:r>
      <w:r w:rsidR="001F559D">
        <w:rPr>
          <w:rFonts w:ascii="Calibri" w:eastAsia="Calibri" w:hAnsi="Calibri" w:cs="Calibri"/>
        </w:rPr>
        <w:fldChar w:fldCharType="separate"/>
      </w:r>
      <w:r w:rsidR="00532564" w:rsidRPr="008D1019">
        <w:rPr>
          <w:lang w:val="en-US"/>
        </w:rPr>
        <w:t xml:space="preserve">Figur </w:t>
      </w:r>
      <w:r w:rsidR="00532564">
        <w:rPr>
          <w:noProof/>
          <w:lang w:val="en-US"/>
        </w:rPr>
        <w:t>46</w:t>
      </w:r>
      <w:r w:rsidR="001F559D">
        <w:rPr>
          <w:rFonts w:ascii="Calibri" w:eastAsia="Calibri" w:hAnsi="Calibri" w:cs="Calibri"/>
        </w:rPr>
        <w:fldChar w:fldCharType="end"/>
      </w:r>
      <w:r w:rsidR="001F559D">
        <w:rPr>
          <w:rFonts w:ascii="Calibri" w:eastAsia="Calibri" w:hAnsi="Calibri" w:cs="Calibri"/>
        </w:rPr>
        <w:t xml:space="preserve"> kan man se prototyperne.</w:t>
      </w:r>
    </w:p>
    <w:p w14:paraId="27A9FFE7" w14:textId="17CF094A" w:rsidR="5AC79FB3" w:rsidRDefault="5AC79FB3" w:rsidP="5AC79FB3">
      <w:pPr>
        <w:rPr>
          <w:rFonts w:ascii="Calibri" w:eastAsia="Calibri" w:hAnsi="Calibri" w:cs="Calibri"/>
        </w:rPr>
      </w:pPr>
      <w:r w:rsidRPr="5AC79FB3">
        <w:rPr>
          <w:rFonts w:ascii="Calibri" w:eastAsia="Calibri" w:hAnsi="Calibri" w:cs="Calibri"/>
          <w:b/>
        </w:rPr>
        <w:t>Ansvar:</w:t>
      </w:r>
    </w:p>
    <w:p w14:paraId="43D1992B" w14:textId="5A7C5ED5" w:rsidR="007A73DE" w:rsidRDefault="5AC79FB3" w:rsidP="58CEF521">
      <w:pPr>
        <w:rPr>
          <w:rFonts w:ascii="Calibri" w:eastAsia="Calibri" w:hAnsi="Calibri" w:cs="Calibri"/>
        </w:rPr>
      </w:pPr>
      <w:r w:rsidRPr="5AC79FB3">
        <w:rPr>
          <w:rFonts w:ascii="Calibri" w:eastAsia="Calibri" w:hAnsi="Calibri" w:cs="Calibri"/>
        </w:rPr>
        <w:t>SOMO</w:t>
      </w:r>
      <w:r w:rsidR="61B65CE0" w:rsidRPr="61B65CE0">
        <w:rPr>
          <w:rFonts w:ascii="Calibri" w:eastAsia="Calibri" w:hAnsi="Calibri" w:cs="Calibri"/>
        </w:rPr>
        <w:t>-</w:t>
      </w:r>
      <w:r w:rsidRPr="5AC79FB3">
        <w:rPr>
          <w:rFonts w:ascii="Calibri" w:eastAsia="Calibri" w:hAnsi="Calibri" w:cs="Calibri"/>
        </w:rPr>
        <w:t xml:space="preserve">funktionerne har til ansvar at afspille valgte lyde når vi </w:t>
      </w:r>
      <w:r w:rsidR="61B65CE0" w:rsidRPr="61B65CE0">
        <w:rPr>
          <w:rFonts w:ascii="Calibri" w:eastAsia="Calibri" w:hAnsi="Calibri" w:cs="Calibri"/>
        </w:rPr>
        <w:t>bl</w:t>
      </w:r>
      <w:r w:rsidR="00B15FBB">
        <w:rPr>
          <w:rFonts w:ascii="Calibri" w:eastAsia="Calibri" w:hAnsi="Calibri" w:cs="Calibri"/>
        </w:rPr>
        <w:t>.</w:t>
      </w:r>
      <w:r w:rsidR="61B65CE0" w:rsidRPr="61B65CE0">
        <w:rPr>
          <w:rFonts w:ascii="Calibri" w:eastAsia="Calibri" w:hAnsi="Calibri" w:cs="Calibri"/>
        </w:rPr>
        <w:t>a.</w:t>
      </w:r>
      <w:r w:rsidRPr="5AC79FB3">
        <w:rPr>
          <w:rFonts w:ascii="Calibri" w:eastAsia="Calibri" w:hAnsi="Calibri" w:cs="Calibri"/>
        </w:rPr>
        <w:t xml:space="preserve"> starter, rammer refleks eller kommer i mål.</w:t>
      </w:r>
    </w:p>
    <w:p w14:paraId="08120839" w14:textId="10D17BAC" w:rsidR="00081334" w:rsidRPr="00D11E23" w:rsidRDefault="00767C20" w:rsidP="58CEF521">
      <w:pPr>
        <w:rPr>
          <w:rFonts w:ascii="Calibri" w:eastAsia="Calibri" w:hAnsi="Calibri" w:cs="Calibri"/>
          <w:b/>
        </w:rPr>
      </w:pPr>
      <w:r w:rsidRPr="00D11E23">
        <w:rPr>
          <w:rFonts w:ascii="Calibri" w:eastAsia="Calibri" w:hAnsi="Calibri" w:cs="Calibri"/>
          <w:b/>
        </w:rPr>
        <w:t>Void playSource();</w:t>
      </w:r>
    </w:p>
    <w:p w14:paraId="2DC80ECE" w14:textId="384F99C7" w:rsidR="00767C20" w:rsidRPr="00767C20" w:rsidRDefault="00767C20" w:rsidP="00767C20">
      <w:pPr>
        <w:rPr>
          <w:rFonts w:ascii="Calibri" w:eastAsia="Calibri" w:hAnsi="Calibri" w:cs="Calibri"/>
        </w:rPr>
      </w:pPr>
      <w:r>
        <w:rPr>
          <w:rFonts w:ascii="Calibri" w:eastAsia="Calibri" w:hAnsi="Calibri" w:cs="Calibri"/>
        </w:rPr>
        <w:tab/>
      </w:r>
      <w:r w:rsidRPr="00767C20">
        <w:rPr>
          <w:rFonts w:ascii="Calibri" w:eastAsia="Calibri" w:hAnsi="Calibri" w:cs="Calibri"/>
        </w:rPr>
        <w:t>Parametre: void</w:t>
      </w:r>
    </w:p>
    <w:p w14:paraId="6EECAD54" w14:textId="2726AB64" w:rsidR="00767C20" w:rsidRPr="00767C20" w:rsidRDefault="00767C20" w:rsidP="00767C20">
      <w:pPr>
        <w:rPr>
          <w:rFonts w:ascii="Calibri" w:eastAsia="Calibri" w:hAnsi="Calibri" w:cs="Calibri"/>
        </w:rPr>
      </w:pPr>
      <w:r w:rsidRPr="00767C20">
        <w:rPr>
          <w:rFonts w:ascii="Calibri" w:eastAsia="Calibri" w:hAnsi="Calibri" w:cs="Calibri"/>
        </w:rPr>
        <w:tab/>
        <w:t>Returværdi: v</w:t>
      </w:r>
      <w:r>
        <w:rPr>
          <w:rFonts w:ascii="Calibri" w:eastAsia="Calibri" w:hAnsi="Calibri" w:cs="Calibri"/>
        </w:rPr>
        <w:t>oid</w:t>
      </w:r>
    </w:p>
    <w:p w14:paraId="5BBDA0F0" w14:textId="56AD9642" w:rsidR="00767C20" w:rsidRDefault="00767C20" w:rsidP="002375A3">
      <w:pPr>
        <w:ind w:left="1276"/>
        <w:rPr>
          <w:rFonts w:ascii="Calibri" w:eastAsia="Calibri" w:hAnsi="Calibri" w:cs="Calibri"/>
        </w:rPr>
      </w:pPr>
      <w:r w:rsidRPr="00767C20">
        <w:rPr>
          <w:rFonts w:ascii="Calibri" w:eastAsia="Calibri" w:hAnsi="Calibri" w:cs="Calibri"/>
        </w:rPr>
        <w:t>Beskrivelse:</w:t>
      </w:r>
      <w:r w:rsidR="00DC13BA">
        <w:rPr>
          <w:rFonts w:ascii="Calibri" w:eastAsia="Calibri" w:hAnsi="Calibri" w:cs="Calibri"/>
        </w:rPr>
        <w:t xml:space="preserve"> </w:t>
      </w:r>
      <w:r w:rsidR="009279AE">
        <w:rPr>
          <w:rFonts w:ascii="Calibri" w:eastAsia="Calibri" w:hAnsi="Calibri" w:cs="Calibri"/>
        </w:rPr>
        <w:t>Funktionen er en del af initieringen, hvor denne funktion vælger at der skal afspilles lyd fra SD-kortet</w:t>
      </w:r>
    </w:p>
    <w:p w14:paraId="1EEDD3F4" w14:textId="1B086EBB" w:rsidR="00081334" w:rsidRPr="00D11E23" w:rsidRDefault="00C5655F" w:rsidP="58CEF521">
      <w:pPr>
        <w:rPr>
          <w:rFonts w:ascii="Calibri" w:eastAsia="Calibri" w:hAnsi="Calibri" w:cs="Calibri"/>
          <w:b/>
          <w:lang w:val="en-US"/>
        </w:rPr>
      </w:pPr>
      <w:r w:rsidRPr="00D11E23">
        <w:rPr>
          <w:rFonts w:ascii="Calibri" w:eastAsia="Calibri" w:hAnsi="Calibri" w:cs="Calibri"/>
          <w:b/>
          <w:lang w:val="en-US"/>
        </w:rPr>
        <w:t>Void playTrack(unsigned char tracknr);</w:t>
      </w:r>
    </w:p>
    <w:p w14:paraId="29798C1A" w14:textId="2ACE66AC" w:rsidR="00C5655F" w:rsidRPr="00767C20" w:rsidRDefault="00C5655F" w:rsidP="58CEF521">
      <w:pPr>
        <w:rPr>
          <w:rFonts w:ascii="Calibri" w:eastAsia="Calibri" w:hAnsi="Calibri" w:cs="Calibri"/>
        </w:rPr>
      </w:pPr>
      <w:r>
        <w:rPr>
          <w:rFonts w:ascii="Calibri" w:eastAsia="Calibri" w:hAnsi="Calibri" w:cs="Calibri"/>
          <w:lang w:val="en-US"/>
        </w:rPr>
        <w:tab/>
      </w:r>
      <w:r w:rsidRPr="00767C20">
        <w:rPr>
          <w:rFonts w:ascii="Calibri" w:eastAsia="Calibri" w:hAnsi="Calibri" w:cs="Calibri"/>
        </w:rPr>
        <w:t>Parametre:</w:t>
      </w:r>
      <w:r w:rsidR="00767C20" w:rsidRPr="00767C20">
        <w:rPr>
          <w:rFonts w:ascii="Calibri" w:eastAsia="Calibri" w:hAnsi="Calibri" w:cs="Calibri"/>
        </w:rPr>
        <w:t xml:space="preserve"> </w:t>
      </w:r>
      <w:r w:rsidR="001244F6">
        <w:rPr>
          <w:rFonts w:ascii="Calibri" w:eastAsia="Calibri" w:hAnsi="Calibri" w:cs="Calibri"/>
        </w:rPr>
        <w:t>Det nummer som SOMO’en skal afspille</w:t>
      </w:r>
    </w:p>
    <w:p w14:paraId="3089EE15" w14:textId="5065D9ED" w:rsidR="003B3281" w:rsidRPr="00767C20" w:rsidRDefault="003B3281" w:rsidP="58CEF521">
      <w:pPr>
        <w:rPr>
          <w:rFonts w:ascii="Calibri" w:eastAsia="Calibri" w:hAnsi="Calibri" w:cs="Calibri"/>
        </w:rPr>
      </w:pPr>
      <w:r w:rsidRPr="00767C20">
        <w:rPr>
          <w:rFonts w:ascii="Calibri" w:eastAsia="Calibri" w:hAnsi="Calibri" w:cs="Calibri"/>
        </w:rPr>
        <w:tab/>
        <w:t>Returværdi:</w:t>
      </w:r>
      <w:r w:rsidR="001244F6">
        <w:rPr>
          <w:rFonts w:ascii="Calibri" w:eastAsia="Calibri" w:hAnsi="Calibri" w:cs="Calibri"/>
        </w:rPr>
        <w:t xml:space="preserve"> Void</w:t>
      </w:r>
    </w:p>
    <w:p w14:paraId="292111B2" w14:textId="4641B333" w:rsidR="003B3281" w:rsidRPr="00767C20" w:rsidRDefault="003B3281" w:rsidP="00165F2D">
      <w:pPr>
        <w:ind w:left="1276" w:firstLine="28"/>
        <w:rPr>
          <w:rFonts w:ascii="Calibri" w:eastAsia="Calibri" w:hAnsi="Calibri" w:cs="Calibri"/>
        </w:rPr>
      </w:pPr>
      <w:r w:rsidRPr="00767C20">
        <w:rPr>
          <w:rFonts w:ascii="Calibri" w:eastAsia="Calibri" w:hAnsi="Calibri" w:cs="Calibri"/>
        </w:rPr>
        <w:t xml:space="preserve">Beskrivelse: </w:t>
      </w:r>
      <w:r w:rsidR="00FA09CB">
        <w:rPr>
          <w:rFonts w:ascii="Calibri" w:eastAsia="Calibri" w:hAnsi="Calibri" w:cs="Calibri"/>
        </w:rPr>
        <w:t xml:space="preserve">Sender </w:t>
      </w:r>
      <w:r w:rsidR="2C264BCF" w:rsidRPr="2C264BCF">
        <w:rPr>
          <w:rFonts w:ascii="Calibri" w:eastAsia="Calibri" w:hAnsi="Calibri" w:cs="Calibri"/>
        </w:rPr>
        <w:t>kommando</w:t>
      </w:r>
      <w:r w:rsidR="00592700">
        <w:rPr>
          <w:rFonts w:ascii="Calibri" w:eastAsia="Calibri" w:hAnsi="Calibri" w:cs="Calibri"/>
        </w:rPr>
        <w:t>en, som</w:t>
      </w:r>
      <w:r w:rsidR="00CB716B">
        <w:rPr>
          <w:rFonts w:ascii="Calibri" w:eastAsia="Calibri" w:hAnsi="Calibri" w:cs="Calibri"/>
        </w:rPr>
        <w:t xml:space="preserve"> vælger nummer</w:t>
      </w:r>
      <w:r w:rsidR="00592700">
        <w:rPr>
          <w:rFonts w:ascii="Calibri" w:eastAsia="Calibri" w:hAnsi="Calibri" w:cs="Calibri"/>
        </w:rPr>
        <w:t>et</w:t>
      </w:r>
      <w:r w:rsidR="00CB716B">
        <w:rPr>
          <w:rFonts w:ascii="Calibri" w:eastAsia="Calibri" w:hAnsi="Calibri" w:cs="Calibri"/>
        </w:rPr>
        <w:t xml:space="preserve"> der skal afspilles fra SD-kortet</w:t>
      </w:r>
    </w:p>
    <w:p w14:paraId="0AE34EA9" w14:textId="2CFEF52E" w:rsidR="003B3281" w:rsidRPr="00D11E23" w:rsidRDefault="003B3281" w:rsidP="58CEF521">
      <w:pPr>
        <w:rPr>
          <w:rFonts w:ascii="Calibri" w:eastAsia="Calibri" w:hAnsi="Calibri" w:cs="Calibri"/>
          <w:b/>
        </w:rPr>
      </w:pPr>
      <w:r w:rsidRPr="00D11E23">
        <w:rPr>
          <w:rFonts w:ascii="Calibri" w:eastAsia="Calibri" w:hAnsi="Calibri" w:cs="Calibri"/>
          <w:b/>
        </w:rPr>
        <w:t>Void reset()</w:t>
      </w:r>
    </w:p>
    <w:p w14:paraId="578EB308" w14:textId="6E87A0C2" w:rsidR="003B3281" w:rsidRPr="001244F6" w:rsidRDefault="003B3281" w:rsidP="003B3281">
      <w:pPr>
        <w:rPr>
          <w:rFonts w:ascii="Calibri" w:eastAsia="Calibri" w:hAnsi="Calibri" w:cs="Calibri"/>
        </w:rPr>
      </w:pPr>
      <w:r w:rsidRPr="00767C20">
        <w:rPr>
          <w:rFonts w:ascii="Calibri" w:eastAsia="Calibri" w:hAnsi="Calibri" w:cs="Calibri"/>
        </w:rPr>
        <w:tab/>
      </w:r>
      <w:r w:rsidRPr="001244F6">
        <w:rPr>
          <w:rFonts w:ascii="Calibri" w:eastAsia="Calibri" w:hAnsi="Calibri" w:cs="Calibri"/>
        </w:rPr>
        <w:t>Parametre:</w:t>
      </w:r>
      <w:r w:rsidR="001244F6" w:rsidRPr="001244F6">
        <w:rPr>
          <w:rFonts w:ascii="Calibri" w:eastAsia="Calibri" w:hAnsi="Calibri" w:cs="Calibri"/>
        </w:rPr>
        <w:t xml:space="preserve"> void</w:t>
      </w:r>
    </w:p>
    <w:p w14:paraId="187727D4" w14:textId="25392D73" w:rsidR="003B3281" w:rsidRPr="001244F6" w:rsidRDefault="003B3281" w:rsidP="003B3281">
      <w:pPr>
        <w:rPr>
          <w:rFonts w:ascii="Calibri" w:eastAsia="Calibri" w:hAnsi="Calibri" w:cs="Calibri"/>
        </w:rPr>
      </w:pPr>
      <w:r w:rsidRPr="001244F6">
        <w:rPr>
          <w:rFonts w:ascii="Calibri" w:eastAsia="Calibri" w:hAnsi="Calibri" w:cs="Calibri"/>
        </w:rPr>
        <w:tab/>
        <w:t>Returværdi:</w:t>
      </w:r>
      <w:r w:rsidR="001244F6" w:rsidRPr="001244F6">
        <w:rPr>
          <w:rFonts w:ascii="Calibri" w:eastAsia="Calibri" w:hAnsi="Calibri" w:cs="Calibri"/>
        </w:rPr>
        <w:t xml:space="preserve"> v</w:t>
      </w:r>
      <w:r w:rsidR="001244F6">
        <w:rPr>
          <w:rFonts w:ascii="Calibri" w:eastAsia="Calibri" w:hAnsi="Calibri" w:cs="Calibri"/>
        </w:rPr>
        <w:t>oid</w:t>
      </w:r>
    </w:p>
    <w:p w14:paraId="74D3DA98" w14:textId="46622814" w:rsidR="003B3281" w:rsidRPr="001244F6" w:rsidRDefault="003B3281" w:rsidP="003B3281">
      <w:pPr>
        <w:rPr>
          <w:rFonts w:ascii="Calibri" w:eastAsia="Calibri" w:hAnsi="Calibri" w:cs="Calibri"/>
        </w:rPr>
      </w:pPr>
      <w:r w:rsidRPr="001244F6">
        <w:rPr>
          <w:rFonts w:ascii="Calibri" w:eastAsia="Calibri" w:hAnsi="Calibri" w:cs="Calibri"/>
        </w:rPr>
        <w:tab/>
        <w:t>Beskrivelse:</w:t>
      </w:r>
      <w:r w:rsidR="00CB716B">
        <w:rPr>
          <w:rFonts w:ascii="Calibri" w:eastAsia="Calibri" w:hAnsi="Calibri" w:cs="Calibri"/>
        </w:rPr>
        <w:t xml:space="preserve"> Sender reset kommandoen til SOMO’en</w:t>
      </w:r>
    </w:p>
    <w:p w14:paraId="063ECCAD" w14:textId="2CFEF52E" w:rsidR="003B3281" w:rsidRPr="00D11E23" w:rsidRDefault="003B3281" w:rsidP="003B3281">
      <w:pPr>
        <w:rPr>
          <w:rFonts w:ascii="Calibri" w:eastAsia="Calibri" w:hAnsi="Calibri" w:cs="Calibri"/>
          <w:b/>
          <w:lang w:val="en-US"/>
        </w:rPr>
      </w:pPr>
      <w:r w:rsidRPr="00D11E23">
        <w:rPr>
          <w:rFonts w:ascii="Calibri" w:eastAsia="Calibri" w:hAnsi="Calibri" w:cs="Calibri"/>
          <w:b/>
          <w:lang w:val="en-US"/>
        </w:rPr>
        <w:t>Void setVol(unsigned char vol)</w:t>
      </w:r>
    </w:p>
    <w:p w14:paraId="62F60E4F" w14:textId="4BAD3429" w:rsidR="003B3281" w:rsidRPr="001244F6" w:rsidRDefault="003B3281" w:rsidP="003B3281">
      <w:pPr>
        <w:rPr>
          <w:rFonts w:ascii="Calibri" w:eastAsia="Calibri" w:hAnsi="Calibri" w:cs="Calibri"/>
        </w:rPr>
      </w:pPr>
      <w:r w:rsidRPr="0042452D">
        <w:rPr>
          <w:rFonts w:ascii="Calibri" w:eastAsia="Calibri" w:hAnsi="Calibri" w:cs="Calibri"/>
          <w:lang w:val="en-US"/>
        </w:rPr>
        <w:tab/>
      </w:r>
      <w:r w:rsidRPr="001244F6">
        <w:rPr>
          <w:rFonts w:ascii="Calibri" w:eastAsia="Calibri" w:hAnsi="Calibri" w:cs="Calibri"/>
        </w:rPr>
        <w:t>Parametre:</w:t>
      </w:r>
      <w:r w:rsidR="001244F6" w:rsidRPr="001244F6">
        <w:rPr>
          <w:rFonts w:ascii="Calibri" w:eastAsia="Calibri" w:hAnsi="Calibri" w:cs="Calibri"/>
        </w:rPr>
        <w:t xml:space="preserve"> Volumen f</w:t>
      </w:r>
      <w:r w:rsidR="001244F6">
        <w:rPr>
          <w:rFonts w:ascii="Calibri" w:eastAsia="Calibri" w:hAnsi="Calibri" w:cs="Calibri"/>
        </w:rPr>
        <w:t>or afspilning</w:t>
      </w:r>
    </w:p>
    <w:p w14:paraId="148FE077" w14:textId="381DADB5" w:rsidR="003B3281" w:rsidRPr="001244F6" w:rsidRDefault="003B3281" w:rsidP="003B3281">
      <w:pPr>
        <w:rPr>
          <w:rFonts w:ascii="Calibri" w:eastAsia="Calibri" w:hAnsi="Calibri" w:cs="Calibri"/>
        </w:rPr>
      </w:pPr>
      <w:r w:rsidRPr="001244F6">
        <w:rPr>
          <w:rFonts w:ascii="Calibri" w:eastAsia="Calibri" w:hAnsi="Calibri" w:cs="Calibri"/>
        </w:rPr>
        <w:tab/>
        <w:t>Returværdi:</w:t>
      </w:r>
      <w:r w:rsidR="001244F6">
        <w:rPr>
          <w:rFonts w:ascii="Calibri" w:eastAsia="Calibri" w:hAnsi="Calibri" w:cs="Calibri"/>
        </w:rPr>
        <w:t xml:space="preserve"> void</w:t>
      </w:r>
    </w:p>
    <w:p w14:paraId="5558E537" w14:textId="31817ADC" w:rsidR="00182412" w:rsidRPr="001244F6" w:rsidRDefault="003B3281" w:rsidP="001A3AC5">
      <w:pPr>
        <w:ind w:left="1276" w:hanging="1276"/>
        <w:rPr>
          <w:rFonts w:ascii="Calibri" w:eastAsia="Calibri" w:hAnsi="Calibri" w:cs="Calibri"/>
        </w:rPr>
      </w:pPr>
      <w:r w:rsidRPr="001244F6">
        <w:rPr>
          <w:rFonts w:ascii="Calibri" w:eastAsia="Calibri" w:hAnsi="Calibri" w:cs="Calibri"/>
        </w:rPr>
        <w:tab/>
        <w:t>Beskrivelse:</w:t>
      </w:r>
      <w:r w:rsidR="00165F2D">
        <w:rPr>
          <w:rFonts w:ascii="Calibri" w:eastAsia="Calibri" w:hAnsi="Calibri" w:cs="Calibri"/>
        </w:rPr>
        <w:t xml:space="preserve"> Sender </w:t>
      </w:r>
      <w:r w:rsidR="001F2CB3">
        <w:rPr>
          <w:rFonts w:ascii="Calibri" w:eastAsia="Calibri" w:hAnsi="Calibri" w:cs="Calibri"/>
        </w:rPr>
        <w:t>en kommando, der sætter volumen som SOMO’en skal afspille med</w:t>
      </w:r>
    </w:p>
    <w:p w14:paraId="2B218F14" w14:textId="42391A95" w:rsidR="00346EF6" w:rsidRPr="00101373" w:rsidRDefault="00346EF6" w:rsidP="001A3AC5">
      <w:pPr>
        <w:ind w:left="1276" w:hanging="1276"/>
        <w:rPr>
          <w:rFonts w:ascii="Calibri" w:eastAsia="Calibri" w:hAnsi="Calibri" w:cs="Calibri"/>
        </w:rPr>
      </w:pPr>
      <w:r>
        <w:rPr>
          <w:rFonts w:ascii="Calibri" w:eastAsia="Calibri" w:hAnsi="Calibri" w:cs="Calibri"/>
          <w:b/>
        </w:rPr>
        <w:t>Test af SOMO</w:t>
      </w:r>
    </w:p>
    <w:p w14:paraId="2EA19C1D" w14:textId="14101146" w:rsidR="00300277" w:rsidRDefault="00277097" w:rsidP="00300277">
      <w:pPr>
        <w:keepNext/>
        <w:ind w:left="1276" w:hanging="1276"/>
        <w:jc w:val="center"/>
      </w:pPr>
      <w:bookmarkStart w:id="197" w:name="_Toc29898919"/>
      <w:r>
        <w:rPr>
          <w:noProof/>
        </w:rPr>
        <mc:AlternateContent>
          <mc:Choice Requires="wps">
            <w:drawing>
              <wp:inline distT="0" distB="0" distL="0" distR="0" wp14:anchorId="0DADCFF7" wp14:editId="7E2DC3E6">
                <wp:extent cx="2735580" cy="2567940"/>
                <wp:effectExtent l="0" t="0" r="26670" b="22860"/>
                <wp:docPr id="7" name="Tekstfelt 7"/>
                <wp:cNvGraphicFramePr/>
                <a:graphic xmlns:a="http://schemas.openxmlformats.org/drawingml/2006/main">
                  <a:graphicData uri="http://schemas.microsoft.com/office/word/2010/wordprocessingShape">
                    <wps:wsp>
                      <wps:cNvSpPr txBox="1"/>
                      <wps:spPr>
                        <a:xfrm>
                          <a:off x="0" y="0"/>
                          <a:ext cx="2735580" cy="2567940"/>
                        </a:xfrm>
                        <a:prstGeom prst="rect">
                          <a:avLst/>
                        </a:prstGeom>
                        <a:solidFill>
                          <a:schemeClr val="lt1"/>
                        </a:solidFill>
                        <a:ln w="6350">
                          <a:solidFill>
                            <a:prstClr val="black"/>
                          </a:solidFill>
                        </a:ln>
                      </wps:spPr>
                      <wps:txbx>
                        <w:txbxContent>
                          <w:p w14:paraId="3F31A740"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#include "somo.h"</w:t>
                            </w:r>
                          </w:p>
                          <w:p w14:paraId="6EEA18DE"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#include "uart.h"</w:t>
                            </w:r>
                          </w:p>
                          <w:p w14:paraId="25C8E10E"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#include &lt;utilities/delay&gt;</w:t>
                            </w:r>
                          </w:p>
                          <w:p w14:paraId="266E98D9"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#define F_CPU 16000000</w:t>
                            </w:r>
                          </w:p>
                          <w:p w14:paraId="7BEA9099" w14:textId="77777777" w:rsidR="00300277" w:rsidRPr="00C83E3F" w:rsidRDefault="00300277" w:rsidP="001C3D2E">
                            <w:pPr>
                              <w:spacing w:after="0"/>
                              <w:rPr>
                                <w:rFonts w:asciiTheme="majorHAnsi" w:hAnsiTheme="majorHAnsi" w:cstheme="majorHAnsi"/>
                                <w:sz w:val="14"/>
                                <w:lang w:val="en-US"/>
                              </w:rPr>
                            </w:pPr>
                          </w:p>
                          <w:p w14:paraId="70BA40A1"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int main(void){</w:t>
                            </w:r>
                          </w:p>
                          <w:p w14:paraId="344E54DA"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 Replace with your application code*/</w:t>
                            </w:r>
                          </w:p>
                          <w:p w14:paraId="3C1A0C7B"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initUART(9600,8,0); // 9600 baudrate, 8 bit, no interrupt</w:t>
                            </w:r>
                          </w:p>
                          <w:p w14:paraId="4E5DA9FE"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reset(); // resets SOMO-II</w:t>
                            </w:r>
                          </w:p>
                          <w:p w14:paraId="7A4F50E8"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playSource(); // Plays from SD-card</w:t>
                            </w:r>
                          </w:p>
                          <w:p w14:paraId="4FDFDA1A"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setVol(30); // Volume to max (0x1E)</w:t>
                            </w:r>
                          </w:p>
                          <w:p w14:paraId="59BF012B"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playTrack(1); // plays first track</w:t>
                            </w:r>
                          </w:p>
                          <w:p w14:paraId="0F9CB3C7"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_delay_ms(5000); // 5 sec delay to hear the sound</w:t>
                            </w:r>
                          </w:p>
                          <w:p w14:paraId="09A99504"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playTrack(2); // plays second track</w:t>
                            </w:r>
                          </w:p>
                          <w:p w14:paraId="49C66503"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_delay_ms(5000);</w:t>
                            </w:r>
                          </w:p>
                          <w:p w14:paraId="5B1E0485"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playTrack(3); // plays third track</w:t>
                            </w:r>
                          </w:p>
                          <w:p w14:paraId="29A059C1"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_delay_ms(5000);</w:t>
                            </w:r>
                          </w:p>
                          <w:p w14:paraId="07A00920"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playTrack(4); // plays fourth track</w:t>
                            </w:r>
                          </w:p>
                          <w:p w14:paraId="218AB318"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_delay_ms(5000);</w:t>
                            </w:r>
                          </w:p>
                          <w:p w14:paraId="61056879" w14:textId="41960A68" w:rsidR="00300277" w:rsidRPr="00C83E3F" w:rsidRDefault="00300277" w:rsidP="001C3D2E">
                            <w:pPr>
                              <w:spacing w:after="0"/>
                              <w:ind w:firstLine="737"/>
                              <w:rPr>
                                <w:rFonts w:asciiTheme="majorHAnsi" w:hAnsiTheme="majorHAnsi" w:cstheme="majorHAnsi"/>
                                <w:sz w:val="14"/>
                              </w:rPr>
                            </w:pPr>
                            <w:r w:rsidRPr="00C83E3F">
                              <w:rPr>
                                <w:rFonts w:asciiTheme="majorHAnsi" w:hAnsiTheme="majorHAnsi" w:cstheme="majorHAnsi"/>
                                <w:sz w:val="14"/>
                              </w:rPr>
                              <w:t>while(1){}</w:t>
                            </w:r>
                          </w:p>
                          <w:p w14:paraId="3E49E8B0" w14:textId="2785D21C" w:rsidR="00277097" w:rsidRPr="00C83E3F" w:rsidRDefault="00300277" w:rsidP="001C3D2E">
                            <w:pPr>
                              <w:spacing w:after="0"/>
                              <w:rPr>
                                <w:rFonts w:asciiTheme="majorHAnsi" w:hAnsiTheme="majorHAnsi" w:cstheme="majorHAnsi"/>
                                <w:sz w:val="14"/>
                              </w:rPr>
                            </w:pPr>
                            <w:r w:rsidRPr="00C83E3F">
                              <w:rPr>
                                <w:rFonts w:asciiTheme="majorHAnsi" w:hAnsiTheme="majorHAnsi" w:cstheme="majorHAnsi"/>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ADCFF7" id="Tekstfelt 7" o:spid="_x0000_s1050" type="#_x0000_t202" style="width:215.4pt;height:20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" fillcolor="white [3201]" strokeweight=".5pt">
                <v:textbox>
                  <w:txbxContent>
                    <w:p w14:paraId="3F31A740"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#include "somo.h"</w:t>
                      </w:r>
                    </w:p>
                    <w:p w14:paraId="6EEA18DE"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#include "uart.h"</w:t>
                      </w:r>
                    </w:p>
                    <w:p w14:paraId="25C8E10E"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#include &lt;utilities/delay&gt;</w:t>
                      </w:r>
                    </w:p>
                    <w:p w14:paraId="266E98D9"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#define F_CPU 16000000</w:t>
                      </w:r>
                    </w:p>
                    <w:p w14:paraId="7BEA9099" w14:textId="77777777" w:rsidR="00300277" w:rsidRPr="00C83E3F" w:rsidRDefault="00300277" w:rsidP="001C3D2E">
                      <w:pPr>
                        <w:spacing w:after="0"/>
                        <w:rPr>
                          <w:rFonts w:asciiTheme="majorHAnsi" w:hAnsiTheme="majorHAnsi" w:cstheme="majorHAnsi"/>
                          <w:sz w:val="14"/>
                          <w:lang w:val="en-US"/>
                        </w:rPr>
                      </w:pPr>
                    </w:p>
                    <w:p w14:paraId="70BA40A1"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int main(void){</w:t>
                      </w:r>
                    </w:p>
                    <w:p w14:paraId="344E54DA"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 Replace with your application code*/</w:t>
                      </w:r>
                    </w:p>
                    <w:p w14:paraId="3C1A0C7B"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initUART(9600,8,0); // 9600 baudrate, 8 bit, no interrupt</w:t>
                      </w:r>
                    </w:p>
                    <w:p w14:paraId="4E5DA9FE"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reset(); // resets SOMO-II</w:t>
                      </w:r>
                    </w:p>
                    <w:p w14:paraId="7A4F50E8"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playSource(); // Plays from SD-card</w:t>
                      </w:r>
                    </w:p>
                    <w:p w14:paraId="4FDFDA1A"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setVol(30); // Volume to max (0x1E)</w:t>
                      </w:r>
                    </w:p>
                    <w:p w14:paraId="59BF012B"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playTrack(1); // plays first track</w:t>
                      </w:r>
                    </w:p>
                    <w:p w14:paraId="0F9CB3C7"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_delay_ms(5000); // 5 sec delay to hear the sound</w:t>
                      </w:r>
                    </w:p>
                    <w:p w14:paraId="09A99504"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playTrack(2); // plays second track</w:t>
                      </w:r>
                    </w:p>
                    <w:p w14:paraId="49C66503"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_delay_ms(5000);</w:t>
                      </w:r>
                    </w:p>
                    <w:p w14:paraId="5B1E0485"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playTrack(3); // plays third track</w:t>
                      </w:r>
                    </w:p>
                    <w:p w14:paraId="29A059C1"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_delay_ms(5000);</w:t>
                      </w:r>
                    </w:p>
                    <w:p w14:paraId="07A00920"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playTrack(4); // plays fourth track</w:t>
                      </w:r>
                    </w:p>
                    <w:p w14:paraId="218AB318" w14:textId="77777777" w:rsidR="00300277" w:rsidRPr="00C83E3F" w:rsidRDefault="00300277" w:rsidP="001C3D2E">
                      <w:pPr>
                        <w:spacing w:after="0"/>
                        <w:rPr>
                          <w:rFonts w:asciiTheme="majorHAnsi" w:hAnsiTheme="majorHAnsi" w:cstheme="majorHAnsi"/>
                          <w:sz w:val="14"/>
                          <w:lang w:val="en-US"/>
                        </w:rPr>
                      </w:pPr>
                      <w:r w:rsidRPr="00C83E3F">
                        <w:rPr>
                          <w:rFonts w:asciiTheme="majorHAnsi" w:hAnsiTheme="majorHAnsi" w:cstheme="majorHAnsi"/>
                          <w:sz w:val="14"/>
                          <w:lang w:val="en-US"/>
                        </w:rPr>
                        <w:tab/>
                        <w:t>_delay_ms(5000);</w:t>
                      </w:r>
                    </w:p>
                    <w:p w14:paraId="61056879" w14:textId="41960A68" w:rsidR="00300277" w:rsidRPr="00C83E3F" w:rsidRDefault="00300277" w:rsidP="001C3D2E">
                      <w:pPr>
                        <w:spacing w:after="0"/>
                        <w:ind w:firstLine="737"/>
                        <w:rPr>
                          <w:rFonts w:asciiTheme="majorHAnsi" w:hAnsiTheme="majorHAnsi" w:cstheme="majorHAnsi"/>
                          <w:sz w:val="14"/>
                        </w:rPr>
                      </w:pPr>
                      <w:r w:rsidRPr="00C83E3F">
                        <w:rPr>
                          <w:rFonts w:asciiTheme="majorHAnsi" w:hAnsiTheme="majorHAnsi" w:cstheme="majorHAnsi"/>
                          <w:sz w:val="14"/>
                        </w:rPr>
                        <w:t>while(1){}</w:t>
                      </w:r>
                    </w:p>
                    <w:p w14:paraId="3E49E8B0" w14:textId="2785D21C" w:rsidR="00277097" w:rsidRPr="00C83E3F" w:rsidRDefault="00300277" w:rsidP="001C3D2E">
                      <w:pPr>
                        <w:spacing w:after="0"/>
                        <w:rPr>
                          <w:rFonts w:asciiTheme="majorHAnsi" w:hAnsiTheme="majorHAnsi" w:cstheme="majorHAnsi"/>
                          <w:sz w:val="14"/>
                        </w:rPr>
                      </w:pPr>
                      <w:r w:rsidRPr="00C83E3F">
                        <w:rPr>
                          <w:rFonts w:asciiTheme="majorHAnsi" w:hAnsiTheme="majorHAnsi" w:cstheme="majorHAnsi"/>
                          <w:sz w:val="14"/>
                        </w:rPr>
                        <w:t>}</w:t>
                      </w:r>
                    </w:p>
                  </w:txbxContent>
                </v:textbox>
                <w10:anchorlock/>
              </v:shape>
            </w:pict>
          </mc:Fallback>
        </mc:AlternateContent>
      </w:r>
    </w:p>
    <w:p w14:paraId="7C96DF21" w14:textId="54492574" w:rsidR="00277097" w:rsidRPr="00300277" w:rsidRDefault="00300277" w:rsidP="00300277">
      <w:pPr>
        <w:pStyle w:val="Caption"/>
        <w:jc w:val="center"/>
      </w:pPr>
      <w:bookmarkStart w:id="198" w:name="_Ref30079515"/>
      <w:r>
        <w:t xml:space="preserve">Figur </w:t>
      </w:r>
      <w:fldSimple w:instr=" SEQ Figur \* ARABIC ">
        <w:r w:rsidR="00532564">
          <w:rPr>
            <w:noProof/>
          </w:rPr>
          <w:t>47</w:t>
        </w:r>
      </w:fldSimple>
      <w:bookmarkEnd w:id="198"/>
      <w:r>
        <w:t xml:space="preserve"> - </w:t>
      </w:r>
      <w:r w:rsidRPr="00D00C20">
        <w:t>Testprogram for SOMO-II</w:t>
      </w:r>
    </w:p>
    <w:p w14:paraId="3BE5D0D3" w14:textId="761B7888" w:rsidR="00FB1541" w:rsidRPr="00FB1541" w:rsidRDefault="00FB1541" w:rsidP="00FB1541">
      <w:r w:rsidRPr="002B046E">
        <w:t>På ovenstående figur</w:t>
      </w:r>
      <w:r w:rsidR="00C553F7" w:rsidRPr="002B046E">
        <w:t>,</w:t>
      </w:r>
      <w:r w:rsidR="00300277">
        <w:t xml:space="preserve"> </w:t>
      </w:r>
      <w:r w:rsidR="00300277">
        <w:fldChar w:fldCharType="begin"/>
      </w:r>
      <w:r w:rsidR="00300277">
        <w:instrText xml:space="preserve"> REF _Ref30079515 \h </w:instrText>
      </w:r>
      <w:r w:rsidR="00300277">
        <w:fldChar w:fldCharType="separate"/>
      </w:r>
      <w:r w:rsidR="00532564">
        <w:t xml:space="preserve">Figur </w:t>
      </w:r>
      <w:r w:rsidR="00532564">
        <w:rPr>
          <w:noProof/>
        </w:rPr>
        <w:t>47</w:t>
      </w:r>
      <w:r w:rsidR="00300277">
        <w:fldChar w:fldCharType="end"/>
      </w:r>
      <w:r w:rsidR="00C553F7" w:rsidRPr="002B046E">
        <w:t xml:space="preserve"> ,</w:t>
      </w:r>
      <w:r w:rsidRPr="002B046E">
        <w:t xml:space="preserve"> kan man se et lille program, der tester SOMO</w:t>
      </w:r>
      <w:r w:rsidR="009864D6" w:rsidRPr="002B046E">
        <w:t xml:space="preserve">’en og det </w:t>
      </w:r>
      <w:r w:rsidR="00DD351E" w:rsidRPr="002B046E">
        <w:t>bibliotek</w:t>
      </w:r>
      <w:r w:rsidR="009864D6" w:rsidRPr="002B046E">
        <w:t xml:space="preserve"> af funktioner som der er blevet skrevet til projektet. </w:t>
      </w:r>
      <w:r w:rsidR="009864D6">
        <w:t>Programmets formål er at teste</w:t>
      </w:r>
      <w:r w:rsidR="00691AED">
        <w:t xml:space="preserve"> om der opstår forbindelse og om SOMO’en afspiller lyde. Disse funktion </w:t>
      </w:r>
      <w:r w:rsidR="00DD351E">
        <w:t>kald</w:t>
      </w:r>
      <w:r w:rsidR="00691AED">
        <w:t xml:space="preserve"> (playTrack()) er efterfulgt af et 5 sekunders </w:t>
      </w:r>
      <w:r w:rsidR="00DD351E">
        <w:t>forsinkelse</w:t>
      </w:r>
      <w:r w:rsidR="00691AED">
        <w:t>, dette er til for at man ville kunne nå at høre det individuelle nummer og den ikke skifter med det samme</w:t>
      </w:r>
      <w:r w:rsidR="004E7748">
        <w:t>.</w:t>
      </w:r>
    </w:p>
    <w:p w14:paraId="4F5321AA" w14:textId="4A1FDADD" w:rsidR="001B7148" w:rsidRPr="001244F6" w:rsidRDefault="00177F4B" w:rsidP="00B577FE">
      <w:pPr>
        <w:pStyle w:val="Heading3"/>
      </w:pPr>
      <w:bookmarkStart w:id="199" w:name="_Toc30060192"/>
      <w:bookmarkStart w:id="200" w:name="_Toc30060826"/>
      <w:bookmarkStart w:id="201" w:name="_Toc30066574"/>
      <w:bookmarkStart w:id="202" w:name="_Toc30065840"/>
      <w:r>
        <w:t>Sensor software</w:t>
      </w:r>
      <w:r w:rsidR="001C241B">
        <w:t xml:space="preserve"> (Andreas &amp; Anders)</w:t>
      </w:r>
      <w:bookmarkEnd w:id="197"/>
      <w:bookmarkEnd w:id="199"/>
      <w:bookmarkEnd w:id="200"/>
      <w:bookmarkEnd w:id="201"/>
      <w:bookmarkEnd w:id="202"/>
    </w:p>
    <w:p w14:paraId="60B275B7" w14:textId="57F7581D" w:rsidR="00210106" w:rsidRPr="00210106" w:rsidRDefault="00210106" w:rsidP="00182412">
      <w:pPr>
        <w:rPr>
          <w:rFonts w:ascii="Calibri" w:eastAsia="Calibri" w:hAnsi="Calibri" w:cs="Calibri"/>
        </w:rPr>
      </w:pPr>
      <w:r>
        <w:rPr>
          <w:rFonts w:ascii="Calibri" w:eastAsia="Calibri" w:hAnsi="Calibri" w:cs="Calibri"/>
        </w:rPr>
        <w:t xml:space="preserve">Funktionerne start(), restart() og stop() viser når Mega2560 skifter stadige, og bestemmer om bilen skal starte, genstarte eller stoppe. Dette gøres og vises ved knapperne/LED’erne på Mega2560 shield’et. carControl styre hvad bilen skal gøre, ved den </w:t>
      </w:r>
      <w:r w:rsidR="00887A40">
        <w:rPr>
          <w:rFonts w:ascii="Calibri" w:eastAsia="Calibri" w:hAnsi="Calibri" w:cs="Calibri"/>
        </w:rPr>
        <w:t xml:space="preserve">specifikke </w:t>
      </w:r>
      <w:r>
        <w:rPr>
          <w:rFonts w:ascii="Calibri" w:eastAsia="Calibri" w:hAnsi="Calibri" w:cs="Calibri"/>
        </w:rPr>
        <w:t>reflexbrik</w:t>
      </w:r>
      <w:r w:rsidR="00D24405">
        <w:rPr>
          <w:rFonts w:ascii="Calibri" w:eastAsia="Calibri" w:hAnsi="Calibri" w:cs="Calibri"/>
        </w:rPr>
        <w:t xml:space="preserve">. ledCounter </w:t>
      </w:r>
      <w:r w:rsidR="007848C4">
        <w:rPr>
          <w:rFonts w:ascii="Calibri" w:eastAsia="Calibri" w:hAnsi="Calibri" w:cs="Calibri"/>
        </w:rPr>
        <w:t>viser hvilken case vi er ved, altså hvad bilen er i gang med at udføre</w:t>
      </w:r>
      <w:r>
        <w:rPr>
          <w:rFonts w:ascii="Calibri" w:eastAsia="Calibri" w:hAnsi="Calibri" w:cs="Calibri"/>
        </w:rPr>
        <w:t xml:space="preserve">.  </w:t>
      </w:r>
    </w:p>
    <w:p w14:paraId="77E5BC07" w14:textId="0D862E12" w:rsidR="00182412" w:rsidRPr="00F45A2C" w:rsidRDefault="00182412" w:rsidP="00182412">
      <w:pPr>
        <w:rPr>
          <w:rFonts w:ascii="Calibri" w:eastAsia="Calibri" w:hAnsi="Calibri" w:cs="Calibri"/>
          <w:b/>
        </w:rPr>
      </w:pPr>
      <w:r w:rsidRPr="10F8080A">
        <w:rPr>
          <w:rFonts w:ascii="Calibri" w:eastAsia="Calibri" w:hAnsi="Calibri" w:cs="Calibri"/>
          <w:b/>
        </w:rPr>
        <w:t>Modulbeskrivelse af startRestartStop</w:t>
      </w:r>
    </w:p>
    <w:p w14:paraId="436B4736" w14:textId="0D862E12" w:rsidR="00182412" w:rsidRDefault="00182412" w:rsidP="00182412">
      <w:pPr>
        <w:rPr>
          <w:rFonts w:ascii="Calibri" w:eastAsia="Calibri" w:hAnsi="Calibri" w:cs="Calibri"/>
        </w:rPr>
      </w:pPr>
      <w:r w:rsidRPr="13933999">
        <w:rPr>
          <w:rFonts w:ascii="Calibri" w:eastAsia="Calibri" w:hAnsi="Calibri" w:cs="Calibri"/>
          <w:b/>
        </w:rPr>
        <w:t>Ansvar:</w:t>
      </w:r>
      <w:r w:rsidRPr="13933999">
        <w:rPr>
          <w:rFonts w:ascii="Calibri" w:eastAsia="Calibri" w:hAnsi="Calibri" w:cs="Calibri"/>
        </w:rPr>
        <w:t xml:space="preserve"> </w:t>
      </w:r>
    </w:p>
    <w:p w14:paraId="6478AB2D" w14:textId="234150C1" w:rsidR="00887A40" w:rsidRDefault="00887A40" w:rsidP="00182412">
      <w:r>
        <w:t>Modulet har til ansvar at skifte/vise stadiet bilen befinder sig i. Her bruges brugerens input fra Mega25</w:t>
      </w:r>
      <w:r w:rsidR="002B5589">
        <w:t>6</w:t>
      </w:r>
      <w:r>
        <w:t xml:space="preserve">0 </w:t>
      </w:r>
      <w:r w:rsidR="00B361FA">
        <w:t xml:space="preserve">I/O </w:t>
      </w:r>
      <w:r>
        <w:t xml:space="preserve">shield’et </w:t>
      </w:r>
      <w:r w:rsidR="00B361FA">
        <w:t xml:space="preserve">fra MSYS, </w:t>
      </w:r>
      <w:r>
        <w:t>til at ændre dette. LEDCounter viser hvilken case vi er i.</w:t>
      </w:r>
    </w:p>
    <w:p w14:paraId="2AC9534C" w14:textId="0D862E12" w:rsidR="00182412" w:rsidRDefault="00182412" w:rsidP="00182412">
      <w:pPr>
        <w:rPr>
          <w:rFonts w:ascii="Calibri" w:eastAsia="Calibri" w:hAnsi="Calibri" w:cs="Calibri"/>
        </w:rPr>
      </w:pPr>
      <w:r w:rsidRPr="13933999">
        <w:rPr>
          <w:rFonts w:ascii="Calibri" w:eastAsia="Calibri" w:hAnsi="Calibri" w:cs="Calibri"/>
          <w:b/>
        </w:rPr>
        <w:t>Funktioner:</w:t>
      </w:r>
    </w:p>
    <w:p w14:paraId="088D49C7" w14:textId="7D4E46D6" w:rsidR="00182412" w:rsidRPr="00FA5781" w:rsidRDefault="00182412" w:rsidP="00182412">
      <w:pPr>
        <w:rPr>
          <w:rFonts w:ascii="Calibri" w:eastAsia="Calibri" w:hAnsi="Calibri" w:cs="Calibri"/>
          <w:b/>
        </w:rPr>
      </w:pPr>
      <w:r w:rsidRPr="00FA5781">
        <w:rPr>
          <w:rFonts w:ascii="Calibri" w:eastAsia="Calibri" w:hAnsi="Calibri" w:cs="Calibri"/>
          <w:b/>
        </w:rPr>
        <w:t>void startBil</w:t>
      </w:r>
      <w:r w:rsidR="002B0777" w:rsidRPr="00FA5781">
        <w:rPr>
          <w:rFonts w:ascii="Calibri" w:eastAsia="Calibri" w:hAnsi="Calibri" w:cs="Calibri"/>
          <w:b/>
        </w:rPr>
        <w:t>()</w:t>
      </w:r>
    </w:p>
    <w:p w14:paraId="2F540F7E" w14:textId="0D862E12" w:rsidR="00182412" w:rsidRDefault="00182412" w:rsidP="00182412">
      <w:pPr>
        <w:ind w:firstLine="1304"/>
        <w:rPr>
          <w:rFonts w:ascii="Calibri" w:eastAsia="Calibri" w:hAnsi="Calibri" w:cs="Calibri"/>
        </w:rPr>
      </w:pPr>
      <w:r w:rsidRPr="13933999">
        <w:rPr>
          <w:rFonts w:ascii="Calibri" w:eastAsia="Calibri" w:hAnsi="Calibri" w:cs="Calibri"/>
        </w:rPr>
        <w:t>Parametre: Ingen</w:t>
      </w:r>
    </w:p>
    <w:p w14:paraId="46E31117" w14:textId="0D862E12" w:rsidR="00182412" w:rsidRDefault="00182412" w:rsidP="00182412">
      <w:pPr>
        <w:ind w:firstLine="1304"/>
        <w:rPr>
          <w:rFonts w:ascii="Calibri" w:eastAsia="Calibri" w:hAnsi="Calibri" w:cs="Calibri"/>
        </w:rPr>
      </w:pPr>
      <w:r w:rsidRPr="13933999">
        <w:rPr>
          <w:rFonts w:ascii="Calibri" w:eastAsia="Calibri" w:hAnsi="Calibri" w:cs="Calibri"/>
        </w:rPr>
        <w:t>Returværdi: Ingen</w:t>
      </w:r>
    </w:p>
    <w:p w14:paraId="101381AA" w14:textId="5841E6CB" w:rsidR="00182412" w:rsidRDefault="00182412" w:rsidP="00182412">
      <w:pPr>
        <w:ind w:left="1304"/>
        <w:rPr>
          <w:rFonts w:ascii="Calibri" w:eastAsia="Calibri" w:hAnsi="Calibri" w:cs="Calibri"/>
        </w:rPr>
      </w:pPr>
      <w:r w:rsidRPr="13933999">
        <w:rPr>
          <w:rFonts w:ascii="Calibri" w:eastAsia="Calibri" w:hAnsi="Calibri" w:cs="Calibri"/>
        </w:rPr>
        <w:t xml:space="preserve">Beskrivelse: Giver tegn til at bilen initialiserer </w:t>
      </w:r>
      <w:r w:rsidR="00312490">
        <w:rPr>
          <w:rFonts w:ascii="Calibri" w:eastAsia="Calibri" w:hAnsi="Calibri" w:cs="Calibri"/>
        </w:rPr>
        <w:t>om,</w:t>
      </w:r>
      <w:r w:rsidRPr="13933999">
        <w:rPr>
          <w:rFonts w:ascii="Calibri" w:eastAsia="Calibri" w:hAnsi="Calibri" w:cs="Calibri"/>
        </w:rPr>
        <w:t xml:space="preserve"> hvornår den er klar til kørsel. Dette </w:t>
      </w:r>
      <w:r w:rsidR="00312490">
        <w:rPr>
          <w:rFonts w:ascii="Calibri" w:eastAsia="Calibri" w:hAnsi="Calibri" w:cs="Calibri"/>
        </w:rPr>
        <w:t xml:space="preserve">sker </w:t>
      </w:r>
      <w:r w:rsidR="006D4BD4">
        <w:rPr>
          <w:rFonts w:ascii="Calibri" w:eastAsia="Calibri" w:hAnsi="Calibri" w:cs="Calibri"/>
        </w:rPr>
        <w:t xml:space="preserve">ved opstart af bilen, eller </w:t>
      </w:r>
      <w:r w:rsidRPr="13933999">
        <w:rPr>
          <w:rFonts w:ascii="Calibri" w:eastAsia="Calibri" w:hAnsi="Calibri" w:cs="Calibri"/>
        </w:rPr>
        <w:t xml:space="preserve">efter </w:t>
      </w:r>
      <w:r w:rsidR="006D4BD4">
        <w:rPr>
          <w:rFonts w:ascii="Calibri" w:eastAsia="Calibri" w:hAnsi="Calibri" w:cs="Calibri"/>
        </w:rPr>
        <w:t xml:space="preserve">der er blevet lavet </w:t>
      </w:r>
      <w:r w:rsidR="00312490">
        <w:rPr>
          <w:rFonts w:ascii="Calibri" w:eastAsia="Calibri" w:hAnsi="Calibri" w:cs="Calibri"/>
        </w:rPr>
        <w:t>et reset</w:t>
      </w:r>
      <w:r w:rsidRPr="13933999">
        <w:rPr>
          <w:rFonts w:ascii="Calibri" w:eastAsia="Calibri" w:hAnsi="Calibri" w:cs="Calibri"/>
        </w:rPr>
        <w:t xml:space="preserve"> af bilen</w:t>
      </w:r>
      <w:r w:rsidR="10F8080A" w:rsidRPr="10F8080A">
        <w:rPr>
          <w:rFonts w:ascii="Calibri" w:eastAsia="Calibri" w:hAnsi="Calibri" w:cs="Calibri"/>
        </w:rPr>
        <w:t>.</w:t>
      </w:r>
      <w:r w:rsidRPr="13933999">
        <w:rPr>
          <w:rFonts w:ascii="Calibri" w:eastAsia="Calibri" w:hAnsi="Calibri" w:cs="Calibri"/>
        </w:rPr>
        <w:t xml:space="preserve"> Dette ses ved</w:t>
      </w:r>
      <w:r w:rsidR="00312490">
        <w:rPr>
          <w:rFonts w:ascii="Calibri" w:eastAsia="Calibri" w:hAnsi="Calibri" w:cs="Calibri"/>
        </w:rPr>
        <w:t>,</w:t>
      </w:r>
      <w:r w:rsidRPr="13933999">
        <w:rPr>
          <w:rFonts w:ascii="Calibri" w:eastAsia="Calibri" w:hAnsi="Calibri" w:cs="Calibri"/>
        </w:rPr>
        <w:t xml:space="preserve"> at </w:t>
      </w:r>
      <w:r w:rsidR="00165742">
        <w:rPr>
          <w:rFonts w:ascii="Calibri" w:eastAsia="Calibri" w:hAnsi="Calibri" w:cs="Calibri"/>
        </w:rPr>
        <w:t>LED</w:t>
      </w:r>
      <w:r w:rsidR="10F8080A" w:rsidRPr="10F8080A">
        <w:rPr>
          <w:rFonts w:ascii="Calibri" w:eastAsia="Calibri" w:hAnsi="Calibri" w:cs="Calibri"/>
        </w:rPr>
        <w:t>’erne</w:t>
      </w:r>
      <w:r w:rsidRPr="13933999">
        <w:rPr>
          <w:rFonts w:ascii="Calibri" w:eastAsia="Calibri" w:hAnsi="Calibri" w:cs="Calibri"/>
        </w:rPr>
        <w:t xml:space="preserve"> på Mega2560 shield’et vil blinke</w:t>
      </w:r>
      <w:r w:rsidR="00312490">
        <w:rPr>
          <w:rFonts w:ascii="Calibri" w:eastAsia="Calibri" w:hAnsi="Calibri" w:cs="Calibri"/>
        </w:rPr>
        <w:t>,</w:t>
      </w:r>
      <w:r w:rsidRPr="13933999">
        <w:rPr>
          <w:rFonts w:ascii="Calibri" w:eastAsia="Calibri" w:hAnsi="Calibri" w:cs="Calibri"/>
        </w:rPr>
        <w:t xml:space="preserve"> i en specifik sekvens.</w:t>
      </w:r>
    </w:p>
    <w:p w14:paraId="57621639" w14:textId="02D201B9" w:rsidR="00182412" w:rsidRPr="00FA5781" w:rsidRDefault="00182412" w:rsidP="00182412">
      <w:pPr>
        <w:rPr>
          <w:rFonts w:ascii="Calibri" w:eastAsia="Calibri" w:hAnsi="Calibri" w:cs="Calibri"/>
          <w:b/>
        </w:rPr>
      </w:pPr>
      <w:r w:rsidRPr="00FA5781">
        <w:rPr>
          <w:rFonts w:ascii="Calibri" w:eastAsia="Calibri" w:hAnsi="Calibri" w:cs="Calibri"/>
          <w:b/>
        </w:rPr>
        <w:t>void restartBil(Motor* motor, ledDriver* led)</w:t>
      </w:r>
    </w:p>
    <w:p w14:paraId="68FB5CC6" w14:textId="5744DBF1" w:rsidR="00182412" w:rsidRDefault="00182412" w:rsidP="00182412">
      <w:pPr>
        <w:ind w:left="1304"/>
        <w:rPr>
          <w:rFonts w:ascii="Calibri" w:eastAsia="Calibri" w:hAnsi="Calibri" w:cs="Calibri"/>
        </w:rPr>
      </w:pPr>
      <w:r w:rsidRPr="13933999">
        <w:rPr>
          <w:rFonts w:ascii="Calibri" w:eastAsia="Calibri" w:hAnsi="Calibri" w:cs="Calibri"/>
        </w:rPr>
        <w:t xml:space="preserve">Parametre: </w:t>
      </w:r>
      <w:r w:rsidR="00FD0F66">
        <w:rPr>
          <w:rFonts w:ascii="Calibri" w:eastAsia="Calibri" w:hAnsi="Calibri" w:cs="Calibri"/>
        </w:rPr>
        <w:t xml:space="preserve">Pointer til </w:t>
      </w:r>
      <w:r w:rsidRPr="13933999">
        <w:rPr>
          <w:rFonts w:ascii="Calibri" w:eastAsia="Calibri" w:hAnsi="Calibri" w:cs="Calibri"/>
        </w:rPr>
        <w:t xml:space="preserve">motor </w:t>
      </w:r>
      <w:r w:rsidR="00FD0F66">
        <w:rPr>
          <w:rFonts w:ascii="Calibri" w:eastAsia="Calibri" w:hAnsi="Calibri" w:cs="Calibri"/>
        </w:rPr>
        <w:t>objekt, pointer</w:t>
      </w:r>
      <w:r w:rsidRPr="13933999">
        <w:rPr>
          <w:rFonts w:ascii="Calibri" w:eastAsia="Calibri" w:hAnsi="Calibri" w:cs="Calibri"/>
        </w:rPr>
        <w:t xml:space="preserve"> til </w:t>
      </w:r>
      <w:r w:rsidR="00D2015A">
        <w:rPr>
          <w:rFonts w:ascii="Calibri" w:eastAsia="Calibri" w:hAnsi="Calibri" w:cs="Calibri"/>
        </w:rPr>
        <w:t>LED driveren</w:t>
      </w:r>
    </w:p>
    <w:p w14:paraId="0E23107E" w14:textId="0D862E12" w:rsidR="00182412" w:rsidRDefault="00182412" w:rsidP="00182412">
      <w:pPr>
        <w:ind w:firstLine="1304"/>
        <w:rPr>
          <w:rFonts w:ascii="Calibri" w:eastAsia="Calibri" w:hAnsi="Calibri" w:cs="Calibri"/>
        </w:rPr>
      </w:pPr>
      <w:r w:rsidRPr="13933999">
        <w:rPr>
          <w:rFonts w:ascii="Calibri" w:eastAsia="Calibri" w:hAnsi="Calibri" w:cs="Calibri"/>
        </w:rPr>
        <w:t>Returværdi: Ingen</w:t>
      </w:r>
    </w:p>
    <w:p w14:paraId="33554FA8" w14:textId="6715AE2C" w:rsidR="00182412" w:rsidRDefault="00182412" w:rsidP="00182412">
      <w:pPr>
        <w:ind w:left="1304"/>
        <w:rPr>
          <w:rFonts w:ascii="Calibri" w:eastAsia="Calibri" w:hAnsi="Calibri" w:cs="Calibri"/>
        </w:rPr>
      </w:pPr>
      <w:r w:rsidRPr="13933999">
        <w:rPr>
          <w:rFonts w:ascii="Calibri" w:eastAsia="Calibri" w:hAnsi="Calibri" w:cs="Calibri"/>
        </w:rPr>
        <w:t>Beskrivelse: Når statusBtn bliver større end 1, statusCounter bliver lig -1</w:t>
      </w:r>
      <w:r w:rsidR="00C96740">
        <w:rPr>
          <w:rFonts w:ascii="Calibri" w:eastAsia="Calibri" w:hAnsi="Calibri" w:cs="Calibri"/>
        </w:rPr>
        <w:t xml:space="preserve"> eller quitBtn </w:t>
      </w:r>
      <w:r w:rsidR="0061116C">
        <w:rPr>
          <w:rFonts w:ascii="Calibri" w:eastAsia="Calibri" w:hAnsi="Calibri" w:cs="Calibri"/>
        </w:rPr>
        <w:t>bliver lig -1</w:t>
      </w:r>
      <w:r w:rsidRPr="13933999">
        <w:rPr>
          <w:rFonts w:ascii="Calibri" w:eastAsia="Calibri" w:hAnsi="Calibri" w:cs="Calibri"/>
        </w:rPr>
        <w:t xml:space="preserve">, vil bilen blive resat. Dette ses, ved at </w:t>
      </w:r>
      <w:r w:rsidR="0061116C">
        <w:rPr>
          <w:rFonts w:ascii="Calibri" w:eastAsia="Calibri" w:hAnsi="Calibri" w:cs="Calibri"/>
        </w:rPr>
        <w:t>LED</w:t>
      </w:r>
      <w:r w:rsidR="10F8080A" w:rsidRPr="10F8080A">
        <w:rPr>
          <w:rFonts w:ascii="Calibri" w:eastAsia="Calibri" w:hAnsi="Calibri" w:cs="Calibri"/>
        </w:rPr>
        <w:t>’erne</w:t>
      </w:r>
      <w:r w:rsidRPr="13933999">
        <w:rPr>
          <w:rFonts w:ascii="Calibri" w:eastAsia="Calibri" w:hAnsi="Calibri" w:cs="Calibri"/>
        </w:rPr>
        <w:t xml:space="preserve"> på Mega2560 shield’et, vil blinke i en specifik sekvens.</w:t>
      </w:r>
    </w:p>
    <w:p w14:paraId="6ADDC0B0" w14:textId="68FE488C" w:rsidR="00182412" w:rsidRPr="00FA5781" w:rsidRDefault="00182412" w:rsidP="00182412">
      <w:pPr>
        <w:rPr>
          <w:rFonts w:ascii="Calibri" w:eastAsia="Calibri" w:hAnsi="Calibri" w:cs="Calibri"/>
          <w:b/>
        </w:rPr>
      </w:pPr>
      <w:r w:rsidRPr="00FA5781">
        <w:rPr>
          <w:rFonts w:ascii="Calibri" w:eastAsia="Calibri" w:hAnsi="Calibri" w:cs="Calibri"/>
          <w:b/>
        </w:rPr>
        <w:t xml:space="preserve">void </w:t>
      </w:r>
      <w:r w:rsidR="10F8080A" w:rsidRPr="00FA5781">
        <w:rPr>
          <w:rFonts w:ascii="Calibri" w:eastAsia="Calibri" w:hAnsi="Calibri" w:cs="Calibri"/>
          <w:b/>
        </w:rPr>
        <w:t>stop</w:t>
      </w:r>
      <w:r w:rsidR="009136EC" w:rsidRPr="00FA5781">
        <w:rPr>
          <w:rFonts w:ascii="Calibri" w:eastAsia="Calibri" w:hAnsi="Calibri" w:cs="Calibri"/>
          <w:b/>
        </w:rPr>
        <w:t>Bil</w:t>
      </w:r>
      <w:r w:rsidR="00690CAE" w:rsidRPr="00FA5781">
        <w:rPr>
          <w:rFonts w:ascii="Calibri" w:eastAsia="Calibri" w:hAnsi="Calibri" w:cs="Calibri"/>
          <w:b/>
        </w:rPr>
        <w:t>()</w:t>
      </w:r>
    </w:p>
    <w:p w14:paraId="583605EA" w14:textId="0D862E12" w:rsidR="00182412" w:rsidRDefault="00182412" w:rsidP="00C179D1">
      <w:pPr>
        <w:ind w:firstLine="1304"/>
        <w:rPr>
          <w:rFonts w:ascii="Calibri" w:eastAsia="Calibri" w:hAnsi="Calibri" w:cs="Calibri"/>
        </w:rPr>
      </w:pPr>
      <w:r w:rsidRPr="13933999">
        <w:rPr>
          <w:rFonts w:ascii="Calibri" w:eastAsia="Calibri" w:hAnsi="Calibri" w:cs="Calibri"/>
        </w:rPr>
        <w:t>Parametre: Ingen</w:t>
      </w:r>
    </w:p>
    <w:p w14:paraId="2B8DC417" w14:textId="0D862E12" w:rsidR="00182412" w:rsidRDefault="00182412" w:rsidP="00C179D1">
      <w:pPr>
        <w:ind w:firstLine="1304"/>
        <w:rPr>
          <w:rFonts w:ascii="Calibri" w:eastAsia="Calibri" w:hAnsi="Calibri" w:cs="Calibri"/>
        </w:rPr>
      </w:pPr>
      <w:r w:rsidRPr="13933999">
        <w:rPr>
          <w:rFonts w:ascii="Calibri" w:eastAsia="Calibri" w:hAnsi="Calibri" w:cs="Calibri"/>
        </w:rPr>
        <w:t>Returværdi: Ingen</w:t>
      </w:r>
    </w:p>
    <w:p w14:paraId="78A87746" w14:textId="52AD7F52" w:rsidR="00182412" w:rsidRDefault="00182412" w:rsidP="00182412">
      <w:pPr>
        <w:ind w:left="1304"/>
        <w:rPr>
          <w:rFonts w:ascii="Calibri" w:eastAsia="Calibri" w:hAnsi="Calibri" w:cs="Calibri"/>
        </w:rPr>
      </w:pPr>
      <w:r w:rsidRPr="13933999">
        <w:rPr>
          <w:rFonts w:ascii="Calibri" w:eastAsia="Calibri" w:hAnsi="Calibri" w:cs="Calibri"/>
        </w:rPr>
        <w:t xml:space="preserve">Beskrivelse: Hvis quitBtn er lig -1, vil </w:t>
      </w:r>
      <w:r w:rsidR="00683DA1">
        <w:rPr>
          <w:rFonts w:ascii="Calibri" w:eastAsia="Calibri" w:hAnsi="Calibri" w:cs="Calibri"/>
        </w:rPr>
        <w:t>bilen, via LED’erne</w:t>
      </w:r>
      <w:r w:rsidRPr="13933999">
        <w:rPr>
          <w:rFonts w:ascii="Calibri" w:eastAsia="Calibri" w:hAnsi="Calibri" w:cs="Calibri"/>
        </w:rPr>
        <w:t xml:space="preserve"> på </w:t>
      </w:r>
      <w:r w:rsidR="00683DA1">
        <w:rPr>
          <w:rFonts w:ascii="Calibri" w:eastAsia="Calibri" w:hAnsi="Calibri" w:cs="Calibri"/>
        </w:rPr>
        <w:t>Mega 2560</w:t>
      </w:r>
      <w:r w:rsidRPr="13933999">
        <w:rPr>
          <w:rFonts w:ascii="Calibri" w:eastAsia="Calibri" w:hAnsi="Calibri" w:cs="Calibri"/>
        </w:rPr>
        <w:t xml:space="preserve"> shield’et, </w:t>
      </w:r>
      <w:r w:rsidR="00F02150">
        <w:rPr>
          <w:rFonts w:ascii="Calibri" w:eastAsia="Calibri" w:hAnsi="Calibri" w:cs="Calibri"/>
        </w:rPr>
        <w:t xml:space="preserve">give tegn på, at bilen er ved at stoppe, og bryde ud af main funktionen, </w:t>
      </w:r>
      <w:r w:rsidR="00C64B69">
        <w:rPr>
          <w:rFonts w:ascii="Calibri" w:eastAsia="Calibri" w:hAnsi="Calibri" w:cs="Calibri"/>
        </w:rPr>
        <w:t>og dermed</w:t>
      </w:r>
      <w:r w:rsidR="00F02150">
        <w:rPr>
          <w:rFonts w:ascii="Calibri" w:eastAsia="Calibri" w:hAnsi="Calibri" w:cs="Calibri"/>
        </w:rPr>
        <w:t xml:space="preserve"> stoppe hele koden. </w:t>
      </w:r>
      <w:r w:rsidR="009502FD">
        <w:rPr>
          <w:rFonts w:ascii="Calibri" w:eastAsia="Calibri" w:hAnsi="Calibri" w:cs="Calibri"/>
        </w:rPr>
        <w:t>Efter stopBil() er blevet kørt, vil et restart af selve Mega2560 være nødvendigt.</w:t>
      </w:r>
    </w:p>
    <w:p w14:paraId="2433D634" w14:textId="54BCA912" w:rsidR="00503853" w:rsidRPr="00FA5781" w:rsidRDefault="00503853" w:rsidP="00503853">
      <w:pPr>
        <w:rPr>
          <w:rFonts w:ascii="Calibri" w:eastAsia="Calibri" w:hAnsi="Calibri" w:cs="Calibri"/>
          <w:b/>
        </w:rPr>
      </w:pPr>
      <w:r w:rsidRPr="00FA5781">
        <w:rPr>
          <w:rFonts w:ascii="Calibri" w:eastAsia="Calibri" w:hAnsi="Calibri" w:cs="Calibri"/>
          <w:b/>
        </w:rPr>
        <w:t>void LEDCounter ()</w:t>
      </w:r>
    </w:p>
    <w:p w14:paraId="73AD432F" w14:textId="77777777" w:rsidR="00503853" w:rsidRDefault="00503853" w:rsidP="00503853">
      <w:pPr>
        <w:ind w:firstLine="1304"/>
        <w:rPr>
          <w:rFonts w:ascii="Calibri" w:eastAsia="Calibri" w:hAnsi="Calibri" w:cs="Calibri"/>
        </w:rPr>
      </w:pPr>
      <w:r w:rsidRPr="13933999">
        <w:rPr>
          <w:rFonts w:ascii="Calibri" w:eastAsia="Calibri" w:hAnsi="Calibri" w:cs="Calibri"/>
        </w:rPr>
        <w:t>Parametre: Ingen</w:t>
      </w:r>
    </w:p>
    <w:p w14:paraId="58F7480D" w14:textId="77777777" w:rsidR="00503853" w:rsidRDefault="00503853" w:rsidP="00503853">
      <w:pPr>
        <w:ind w:firstLine="1304"/>
        <w:rPr>
          <w:rFonts w:ascii="Calibri" w:eastAsia="Calibri" w:hAnsi="Calibri" w:cs="Calibri"/>
        </w:rPr>
      </w:pPr>
      <w:r w:rsidRPr="13933999">
        <w:rPr>
          <w:rFonts w:ascii="Calibri" w:eastAsia="Calibri" w:hAnsi="Calibri" w:cs="Calibri"/>
        </w:rPr>
        <w:t>Returværdi: Ingen</w:t>
      </w:r>
    </w:p>
    <w:p w14:paraId="5DC51D06" w14:textId="35D2D2A3" w:rsidR="00503853" w:rsidRPr="000554CE" w:rsidRDefault="00503853" w:rsidP="000554CE">
      <w:pPr>
        <w:ind w:left="1304"/>
        <w:rPr>
          <w:rFonts w:ascii="Calibri" w:eastAsia="Calibri" w:hAnsi="Calibri" w:cs="Calibri"/>
        </w:rPr>
      </w:pPr>
      <w:r w:rsidRPr="13933999">
        <w:rPr>
          <w:rFonts w:ascii="Calibri" w:eastAsia="Calibri" w:hAnsi="Calibri" w:cs="Calibri"/>
        </w:rPr>
        <w:t xml:space="preserve">Beskrivelse: </w:t>
      </w:r>
      <w:r w:rsidR="00614177">
        <w:rPr>
          <w:rFonts w:ascii="Calibri" w:eastAsia="Calibri" w:hAnsi="Calibri" w:cs="Calibri"/>
        </w:rPr>
        <w:t xml:space="preserve">LEDCounter viser, ved hjælp af LED’erne på Mega2560 </w:t>
      </w:r>
      <w:r w:rsidR="00614177" w:rsidRPr="13933999">
        <w:rPr>
          <w:rFonts w:ascii="Calibri" w:eastAsia="Calibri" w:hAnsi="Calibri" w:cs="Calibri"/>
        </w:rPr>
        <w:t>shield’et</w:t>
      </w:r>
      <w:r w:rsidR="00614177">
        <w:rPr>
          <w:rFonts w:ascii="Calibri" w:eastAsia="Calibri" w:hAnsi="Calibri" w:cs="Calibri"/>
        </w:rPr>
        <w:t xml:space="preserve">, </w:t>
      </w:r>
      <w:r w:rsidR="00B02C4B">
        <w:rPr>
          <w:rFonts w:ascii="Calibri" w:eastAsia="Calibri" w:hAnsi="Calibri" w:cs="Calibri"/>
        </w:rPr>
        <w:t>hvilke</w:t>
      </w:r>
      <w:r w:rsidR="00A161EC">
        <w:rPr>
          <w:rFonts w:ascii="Calibri" w:eastAsia="Calibri" w:hAnsi="Calibri" w:cs="Calibri"/>
        </w:rPr>
        <w:t>t</w:t>
      </w:r>
      <w:r w:rsidR="00B02C4B">
        <w:rPr>
          <w:rFonts w:ascii="Calibri" w:eastAsia="Calibri" w:hAnsi="Calibri" w:cs="Calibri"/>
        </w:rPr>
        <w:t xml:space="preserve"> case/stadie bilen er i.</w:t>
      </w:r>
    </w:p>
    <w:p w14:paraId="5DA01503" w14:textId="51739287" w:rsidR="54295D4B" w:rsidRDefault="7F6EA24F" w:rsidP="54295D4B">
      <w:pPr>
        <w:rPr>
          <w:rFonts w:ascii="Calibri" w:eastAsia="Calibri" w:hAnsi="Calibri" w:cs="Calibri"/>
          <w:b/>
        </w:rPr>
      </w:pPr>
      <w:r w:rsidRPr="54295D4B">
        <w:rPr>
          <w:rFonts w:ascii="Calibri" w:eastAsia="Calibri" w:hAnsi="Calibri" w:cs="Calibri"/>
          <w:b/>
        </w:rPr>
        <w:t>Modulbeskrivelse af carControl</w:t>
      </w:r>
      <w:r w:rsidR="1D458C05" w:rsidRPr="1D458C05">
        <w:rPr>
          <w:rFonts w:ascii="Calibri" w:eastAsia="Calibri" w:hAnsi="Calibri" w:cs="Calibri"/>
          <w:b/>
          <w:bCs/>
        </w:rPr>
        <w:t>()</w:t>
      </w:r>
    </w:p>
    <w:p w14:paraId="15D790A7" w14:textId="1A9644E2" w:rsidR="54295D4B" w:rsidRPr="00865DA2" w:rsidRDefault="7F6EA24F" w:rsidP="00865DA2">
      <w:pPr>
        <w:rPr>
          <w:rFonts w:ascii="Calibri" w:hAnsi="Calibri" w:cs="Calibri"/>
        </w:rPr>
      </w:pPr>
      <w:r w:rsidRPr="7F6EA24F">
        <w:rPr>
          <w:rFonts w:ascii="Calibri" w:eastAsia="Calibri" w:hAnsi="Calibri" w:cs="Calibri"/>
          <w:b/>
        </w:rPr>
        <w:t>Ansvar:</w:t>
      </w:r>
      <w:r w:rsidRPr="00865DA2">
        <w:rPr>
          <w:rFonts w:ascii="Calibri" w:eastAsia="Calibri" w:hAnsi="Calibri" w:cs="Calibri"/>
          <w:sz w:val="24"/>
        </w:rPr>
        <w:t xml:space="preserve"> </w:t>
      </w:r>
      <w:r w:rsidR="001D3017" w:rsidRPr="001D3017">
        <w:t xml:space="preserve">Modulet bruges til at skifte mellem </w:t>
      </w:r>
      <w:r w:rsidR="000B4ED1">
        <w:t xml:space="preserve">de </w:t>
      </w:r>
      <w:r w:rsidR="001D3017" w:rsidRPr="001D3017">
        <w:t xml:space="preserve">cases bilen </w:t>
      </w:r>
      <w:r w:rsidR="000B4ED1">
        <w:t>kan befinde</w:t>
      </w:r>
      <w:r w:rsidR="001D3017" w:rsidRPr="001D3017">
        <w:t xml:space="preserve"> sig i.</w:t>
      </w:r>
      <w:r w:rsidR="001D3017">
        <w:t xml:space="preserve"> </w:t>
      </w:r>
      <w:r w:rsidR="001D3017" w:rsidRPr="001D3017">
        <w:t>Hertil bruges dette modul som hovedalgoritme, da det ændrer på de andre SW-moduler og derved</w:t>
      </w:r>
      <w:r w:rsidR="003A1C0D">
        <w:t xml:space="preserve"> styrer</w:t>
      </w:r>
      <w:r w:rsidR="001D3017" w:rsidRPr="001D3017">
        <w:t>, hvordan bilen opfører sig</w:t>
      </w:r>
      <w:r w:rsidR="000B4ED1">
        <w:t>.</w:t>
      </w:r>
    </w:p>
    <w:p w14:paraId="314F6F12" w14:textId="6D4DB9FF" w:rsidR="54295D4B" w:rsidRPr="0042452D" w:rsidRDefault="7F6EA24F" w:rsidP="54295D4B">
      <w:pPr>
        <w:rPr>
          <w:rFonts w:ascii="Calibri" w:eastAsia="Calibri" w:hAnsi="Calibri" w:cs="Calibri"/>
          <w:b/>
        </w:rPr>
      </w:pPr>
      <w:r w:rsidRPr="0042452D">
        <w:rPr>
          <w:rFonts w:ascii="Calibri" w:eastAsia="Calibri" w:hAnsi="Calibri" w:cs="Calibri"/>
          <w:b/>
        </w:rPr>
        <w:t>Funktion:</w:t>
      </w:r>
    </w:p>
    <w:p w14:paraId="0AE8C770" w14:textId="6D4DB9FF" w:rsidR="54295D4B" w:rsidRPr="0044559C" w:rsidRDefault="7F6EA24F" w:rsidP="54295D4B">
      <w:pPr>
        <w:rPr>
          <w:rFonts w:ascii="Calibri" w:eastAsia="Calibri" w:hAnsi="Calibri" w:cs="Calibri"/>
        </w:rPr>
      </w:pPr>
      <w:r w:rsidRPr="0044559C">
        <w:rPr>
          <w:rFonts w:ascii="Calibri" w:eastAsia="Calibri" w:hAnsi="Calibri" w:cs="Calibri"/>
        </w:rPr>
        <w:t>char carControl(char sensorCounter, Mortor* motor, ledDriver* led)</w:t>
      </w:r>
    </w:p>
    <w:p w14:paraId="2D0F34A9" w14:textId="6FD11F4D" w:rsidR="54295D4B" w:rsidRDefault="7F6EA24F" w:rsidP="54295D4B">
      <w:pPr>
        <w:ind w:left="1304"/>
        <w:rPr>
          <w:rFonts w:ascii="Calibri" w:eastAsia="Calibri" w:hAnsi="Calibri" w:cs="Calibri"/>
        </w:rPr>
      </w:pPr>
      <w:r w:rsidRPr="7F6EA24F">
        <w:rPr>
          <w:rFonts w:ascii="Calibri" w:eastAsia="Calibri" w:hAnsi="Calibri" w:cs="Calibri"/>
        </w:rPr>
        <w:t xml:space="preserve">Parametre: sensorCounter bestemmer hvilken case der skal aktiveres. </w:t>
      </w:r>
      <w:r w:rsidR="000B4ED1">
        <w:rPr>
          <w:rFonts w:ascii="Calibri" w:eastAsia="Calibri" w:hAnsi="Calibri" w:cs="Calibri"/>
        </w:rPr>
        <w:t>M</w:t>
      </w:r>
      <w:r w:rsidRPr="7F6EA24F">
        <w:rPr>
          <w:rFonts w:ascii="Calibri" w:eastAsia="Calibri" w:hAnsi="Calibri" w:cs="Calibri"/>
        </w:rPr>
        <w:t xml:space="preserve">otor giver adgang til objektet Motor. led giver adgang til objektet </w:t>
      </w:r>
      <w:r w:rsidR="00A63255">
        <w:rPr>
          <w:rFonts w:ascii="Calibri" w:eastAsia="Calibri" w:hAnsi="Calibri" w:cs="Calibri"/>
        </w:rPr>
        <w:t>Led</w:t>
      </w:r>
      <w:r w:rsidRPr="7F6EA24F">
        <w:rPr>
          <w:rFonts w:ascii="Calibri" w:eastAsia="Calibri" w:hAnsi="Calibri" w:cs="Calibri"/>
        </w:rPr>
        <w:t>.</w:t>
      </w:r>
    </w:p>
    <w:p w14:paraId="579AFFBB" w14:textId="6D4DB9FF" w:rsidR="54295D4B" w:rsidRDefault="7F6EA24F" w:rsidP="54295D4B">
      <w:pPr>
        <w:ind w:left="1304"/>
        <w:rPr>
          <w:rFonts w:ascii="Calibri" w:eastAsia="Calibri" w:hAnsi="Calibri" w:cs="Calibri"/>
        </w:rPr>
      </w:pPr>
      <w:r w:rsidRPr="7F6EA24F">
        <w:rPr>
          <w:rFonts w:ascii="Calibri" w:eastAsia="Calibri" w:hAnsi="Calibri" w:cs="Calibri"/>
        </w:rPr>
        <w:t>Returværdi: char sensorCounter.</w:t>
      </w:r>
    </w:p>
    <w:p w14:paraId="23E4386F" w14:textId="6BB1A18B" w:rsidR="000677B7" w:rsidRPr="000677B7" w:rsidRDefault="7F6EA24F" w:rsidP="000677B7">
      <w:pPr>
        <w:ind w:left="1304"/>
        <w:rPr>
          <w:rFonts w:ascii="Calibri" w:eastAsia="Calibri" w:hAnsi="Calibri" w:cs="Calibri"/>
        </w:rPr>
      </w:pPr>
      <w:r w:rsidRPr="7F6EA24F">
        <w:rPr>
          <w:rFonts w:ascii="Calibri" w:eastAsia="Calibri" w:hAnsi="Calibri" w:cs="Calibri"/>
        </w:rPr>
        <w:t>Beskrivelse: carControl kaldes fra main(). Ved kald af carControl(), sendes variablen ”sensorStatus” med. CarControl() udfører den ”case” der matcher sensorStatus, altså det stadie bilen er i. For hvert kald af carControl(), stiger variablen ”sensorCounter” med 1, indtil sidste ”case” er udført, hvor sensorCounter ændres til -1 hvorved hovedalgoritmen restarter.</w:t>
      </w:r>
      <w:r w:rsidR="00125DDA">
        <w:rPr>
          <w:rFonts w:ascii="Calibri" w:eastAsia="Calibri" w:hAnsi="Calibri" w:cs="Calibri"/>
        </w:rPr>
        <w:t xml:space="preserve"> </w:t>
      </w:r>
      <w:r w:rsidR="003E7269">
        <w:rPr>
          <w:rFonts w:ascii="Calibri" w:eastAsia="Calibri" w:hAnsi="Calibri" w:cs="Calibri"/>
        </w:rPr>
        <w:t>Se</w:t>
      </w:r>
      <w:r w:rsidR="00125DDA">
        <w:rPr>
          <w:rFonts w:ascii="Calibri" w:eastAsia="Calibri" w:hAnsi="Calibri" w:cs="Calibri"/>
        </w:rPr>
        <w:t xml:space="preserve"> diagrammet for carControl</w:t>
      </w:r>
      <w:r w:rsidR="003E7269">
        <w:rPr>
          <w:rFonts w:ascii="Calibri" w:eastAsia="Calibri" w:hAnsi="Calibri" w:cs="Calibri"/>
        </w:rPr>
        <w:t>, som</w:t>
      </w:r>
      <w:r w:rsidR="00125DDA">
        <w:rPr>
          <w:rFonts w:ascii="Calibri" w:eastAsia="Calibri" w:hAnsi="Calibri" w:cs="Calibri"/>
        </w:rPr>
        <w:t xml:space="preserve"> ses på </w:t>
      </w:r>
      <w:r w:rsidR="001A00C0">
        <w:rPr>
          <w:rFonts w:ascii="Calibri" w:eastAsia="Calibri" w:hAnsi="Calibri" w:cs="Calibri"/>
        </w:rPr>
        <w:fldChar w:fldCharType="begin"/>
      </w:r>
      <w:r w:rsidR="001A00C0">
        <w:rPr>
          <w:rFonts w:ascii="Calibri" w:eastAsia="Calibri" w:hAnsi="Calibri" w:cs="Calibri"/>
        </w:rPr>
        <w:instrText xml:space="preserve"> REF _Ref29972459 \h </w:instrText>
      </w:r>
      <w:r w:rsidR="001A00C0">
        <w:rPr>
          <w:rFonts w:ascii="Calibri" w:eastAsia="Calibri" w:hAnsi="Calibri" w:cs="Calibri"/>
        </w:rPr>
      </w:r>
      <w:r w:rsidR="001A00C0">
        <w:rPr>
          <w:rFonts w:ascii="Calibri" w:eastAsia="Calibri" w:hAnsi="Calibri" w:cs="Calibri"/>
        </w:rPr>
        <w:fldChar w:fldCharType="separate"/>
      </w:r>
      <w:r w:rsidR="00532564">
        <w:t xml:space="preserve">Figur </w:t>
      </w:r>
      <w:r w:rsidR="00532564">
        <w:rPr>
          <w:noProof/>
        </w:rPr>
        <w:t>48</w:t>
      </w:r>
      <w:r w:rsidR="001A00C0">
        <w:rPr>
          <w:rFonts w:ascii="Calibri" w:eastAsia="Calibri" w:hAnsi="Calibri" w:cs="Calibri"/>
        </w:rPr>
        <w:fldChar w:fldCharType="end"/>
      </w:r>
      <w:r w:rsidR="003E7269">
        <w:rPr>
          <w:rFonts w:ascii="Calibri" w:eastAsia="Calibri" w:hAnsi="Calibri" w:cs="Calibri"/>
        </w:rPr>
        <w:t>, for at få en visuel beskrivelse af carControl()</w:t>
      </w:r>
      <w:r w:rsidR="00125DDA">
        <w:rPr>
          <w:rFonts w:ascii="Calibri" w:eastAsia="Calibri" w:hAnsi="Calibri" w:cs="Calibri"/>
        </w:rPr>
        <w:t>.</w:t>
      </w:r>
    </w:p>
    <w:p w14:paraId="24C35911" w14:textId="77777777" w:rsidR="00AC0B49" w:rsidRDefault="48B16FB9" w:rsidP="00AC0B49">
      <w:pPr>
        <w:keepNext/>
      </w:pPr>
      <w:r>
        <w:rPr>
          <w:noProof/>
        </w:rPr>
        <w:drawing>
          <wp:inline distT="0" distB="0" distL="0" distR="0" wp14:anchorId="460DCE53" wp14:editId="0A0CD859">
            <wp:extent cx="5731510" cy="3994150"/>
            <wp:effectExtent l="0" t="0" r="2540" b="6350"/>
            <wp:docPr id="62904740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73">
                      <a:extLst>
                        <a:ext uri="{28A0092B-C50C-407E-A947-70E740481C1C}">
                          <a14:useLocalDpi xmlns:a14="http://schemas.microsoft.com/office/drawing/2010/main" val="0"/>
                        </a:ext>
                      </a:extLst>
                    </a:blip>
                    <a:stretch>
                      <a:fillRect/>
                    </a:stretch>
                  </pic:blipFill>
                  <pic:spPr>
                    <a:xfrm>
                      <a:off x="0" y="0"/>
                      <a:ext cx="5731510" cy="3994150"/>
                    </a:xfrm>
                    <a:prstGeom prst="rect">
                      <a:avLst/>
                    </a:prstGeom>
                  </pic:spPr>
                </pic:pic>
              </a:graphicData>
            </a:graphic>
          </wp:inline>
        </w:drawing>
      </w:r>
    </w:p>
    <w:p w14:paraId="66E66ACA" w14:textId="7D58EB6C" w:rsidR="7A482694" w:rsidRPr="0080198B" w:rsidRDefault="00AC0B49" w:rsidP="0080198B">
      <w:pPr>
        <w:pStyle w:val="Caption"/>
        <w:jc w:val="center"/>
      </w:pPr>
      <w:bookmarkStart w:id="203" w:name="_Ref29972459"/>
      <w:r>
        <w:t xml:space="preserve">Figur </w:t>
      </w:r>
      <w:fldSimple w:instr=" SEQ Figur \* ARABIC ">
        <w:r w:rsidR="00532564">
          <w:rPr>
            <w:noProof/>
          </w:rPr>
          <w:t>48</w:t>
        </w:r>
      </w:fldSimple>
      <w:bookmarkEnd w:id="203"/>
      <w:r w:rsidR="001D3017">
        <w:t xml:space="preserve"> </w:t>
      </w:r>
      <w:r w:rsidR="00280E9C">
        <w:t>–</w:t>
      </w:r>
      <w:r w:rsidR="001D3017">
        <w:t xml:space="preserve"> </w:t>
      </w:r>
      <w:r w:rsidR="00280E9C">
        <w:t>et diagram over hvordan carControl() styre bilen ved cen specifikke case</w:t>
      </w:r>
    </w:p>
    <w:p w14:paraId="60C10408" w14:textId="08148337" w:rsidR="721404F1" w:rsidRDefault="7F6EA24F" w:rsidP="721404F1">
      <w:pPr>
        <w:rPr>
          <w:rFonts w:ascii="Calibri" w:eastAsia="Calibri" w:hAnsi="Calibri" w:cs="Calibri"/>
          <w:b/>
        </w:rPr>
      </w:pPr>
      <w:r w:rsidRPr="2F4F95E4">
        <w:rPr>
          <w:rFonts w:ascii="Calibri" w:eastAsia="Calibri" w:hAnsi="Calibri" w:cs="Calibri"/>
          <w:b/>
        </w:rPr>
        <w:t>Main.cpp:</w:t>
      </w:r>
    </w:p>
    <w:p w14:paraId="291DF2E3" w14:textId="6C6FF740" w:rsidR="721404F1" w:rsidRDefault="7F6EA24F" w:rsidP="721404F1">
      <w:pPr>
        <w:rPr>
          <w:rFonts w:ascii="Calibri" w:eastAsia="Calibri" w:hAnsi="Calibri" w:cs="Calibri"/>
        </w:rPr>
      </w:pPr>
      <w:r w:rsidRPr="2F4F95E4">
        <w:rPr>
          <w:rFonts w:ascii="Calibri" w:eastAsia="Calibri" w:hAnsi="Calibri" w:cs="Calibri"/>
          <w:b/>
        </w:rPr>
        <w:t>Del 1</w:t>
      </w:r>
      <w:r w:rsidRPr="7F6EA24F">
        <w:rPr>
          <w:rFonts w:ascii="Calibri" w:eastAsia="Calibri" w:hAnsi="Calibri" w:cs="Calibri"/>
        </w:rPr>
        <w:t xml:space="preserve"> – Initiering før main funktionen påbegyndes: </w:t>
      </w:r>
    </w:p>
    <w:p w14:paraId="7E1FF24D" w14:textId="6C6FF740" w:rsidR="721404F1" w:rsidRDefault="7F6EA24F" w:rsidP="721404F1">
      <w:pPr>
        <w:rPr>
          <w:rFonts w:ascii="Calibri" w:eastAsia="Calibri" w:hAnsi="Calibri" w:cs="Calibri"/>
        </w:rPr>
      </w:pPr>
      <w:r w:rsidRPr="7F6EA24F">
        <w:rPr>
          <w:rFonts w:ascii="Calibri" w:eastAsia="Calibri" w:hAnsi="Calibri" w:cs="Calibri"/>
        </w:rPr>
        <w:t>Først initieres alle globale variabler (btnStatus, sensorStatus, sensorCounter og quitBtn). Hernæst fremgår alle interrupt service rutiner (INT2_vect, INT3_vect, INT4_vect og INT5_vect).</w:t>
      </w:r>
    </w:p>
    <w:p w14:paraId="244008D2" w14:textId="6C6FF740" w:rsidR="721404F1" w:rsidRDefault="7F6EA24F" w:rsidP="721404F1">
      <w:pPr>
        <w:rPr>
          <w:rFonts w:ascii="Calibri" w:eastAsia="Calibri" w:hAnsi="Calibri" w:cs="Calibri"/>
        </w:rPr>
      </w:pPr>
      <w:r w:rsidRPr="7F6EA24F">
        <w:rPr>
          <w:rFonts w:ascii="Calibri" w:eastAsia="Calibri" w:hAnsi="Calibri" w:cs="Calibri"/>
        </w:rPr>
        <w:t>Hvert interrupt ændrer værdien for en given global variabel.</w:t>
      </w:r>
    </w:p>
    <w:p w14:paraId="1A75A65F" w14:textId="6C6FF740" w:rsidR="721404F1" w:rsidRDefault="7F6EA24F" w:rsidP="721404F1">
      <w:pPr>
        <w:rPr>
          <w:rFonts w:ascii="Calibri" w:eastAsia="Calibri" w:hAnsi="Calibri" w:cs="Calibri"/>
        </w:rPr>
      </w:pPr>
      <w:r w:rsidRPr="7F6EA24F">
        <w:rPr>
          <w:rFonts w:ascii="Calibri" w:eastAsia="Calibri" w:hAnsi="Calibri" w:cs="Calibri"/>
          <w:b/>
        </w:rPr>
        <w:t>Del 2</w:t>
      </w:r>
      <w:r w:rsidRPr="7F6EA24F">
        <w:rPr>
          <w:rFonts w:ascii="Calibri" w:eastAsia="Calibri" w:hAnsi="Calibri" w:cs="Calibri"/>
        </w:rPr>
        <w:t xml:space="preserve"> - Main funktionen påbegyndes:</w:t>
      </w:r>
    </w:p>
    <w:p w14:paraId="53DE96F7" w14:textId="11078138" w:rsidR="721404F1" w:rsidRDefault="7F6EA24F" w:rsidP="721404F1">
      <w:pPr>
        <w:rPr>
          <w:rFonts w:ascii="Calibri" w:eastAsia="Calibri" w:hAnsi="Calibri" w:cs="Calibri"/>
        </w:rPr>
      </w:pPr>
      <w:r w:rsidRPr="7F6EA24F">
        <w:rPr>
          <w:rFonts w:ascii="Calibri" w:eastAsia="Calibri" w:hAnsi="Calibri" w:cs="Calibri"/>
        </w:rPr>
        <w:t xml:space="preserve"> Alle porte klargøres, hardwaren bliver initialiseret og alle interrupts aktiveres. </w:t>
      </w:r>
    </w:p>
    <w:p w14:paraId="174EC86C" w14:textId="6C6FF740" w:rsidR="721404F1" w:rsidRDefault="7F6EA24F" w:rsidP="721404F1">
      <w:pPr>
        <w:rPr>
          <w:rFonts w:ascii="Calibri" w:eastAsia="Calibri" w:hAnsi="Calibri" w:cs="Calibri"/>
        </w:rPr>
      </w:pPr>
      <w:r w:rsidRPr="7F6EA24F">
        <w:rPr>
          <w:rFonts w:ascii="Calibri" w:eastAsia="Calibri" w:hAnsi="Calibri" w:cs="Calibri"/>
          <w:b/>
        </w:rPr>
        <w:t>Del 3</w:t>
      </w:r>
      <w:r w:rsidRPr="7F6EA24F">
        <w:rPr>
          <w:rFonts w:ascii="Calibri" w:eastAsia="Calibri" w:hAnsi="Calibri" w:cs="Calibri"/>
        </w:rPr>
        <w:t xml:space="preserve"> - Hovedalgoritmen påbegyndes:</w:t>
      </w:r>
    </w:p>
    <w:p w14:paraId="49F88E0A" w14:textId="65490817" w:rsidR="721404F1" w:rsidRDefault="7F6EA24F" w:rsidP="721404F1">
      <w:pPr>
        <w:rPr>
          <w:rFonts w:ascii="Calibri" w:eastAsia="Calibri" w:hAnsi="Calibri" w:cs="Calibri"/>
        </w:rPr>
      </w:pPr>
      <w:r w:rsidRPr="7F6EA24F">
        <w:rPr>
          <w:rFonts w:ascii="Calibri" w:eastAsia="Calibri" w:hAnsi="Calibri" w:cs="Calibri"/>
        </w:rPr>
        <w:t>Påvirkning af interrupt INT2_vect (SW</w:t>
      </w:r>
      <w:r w:rsidR="009B347F">
        <w:rPr>
          <w:rFonts w:ascii="Calibri" w:eastAsia="Calibri" w:hAnsi="Calibri" w:cs="Calibri"/>
        </w:rPr>
        <w:t>2</w:t>
      </w:r>
      <w:r w:rsidRPr="7F6EA24F">
        <w:rPr>
          <w:rFonts w:ascii="Calibri" w:eastAsia="Calibri" w:hAnsi="Calibri" w:cs="Calibri"/>
        </w:rPr>
        <w:t>), ændrer btnStatus (0 -&gt; 1 -&gt; 2 -&gt; 0). Påvirkning af interrupt INT3_vect (SW</w:t>
      </w:r>
      <w:r w:rsidR="009B347F">
        <w:rPr>
          <w:rFonts w:ascii="Calibri" w:eastAsia="Calibri" w:hAnsi="Calibri" w:cs="Calibri"/>
        </w:rPr>
        <w:t>3</w:t>
      </w:r>
      <w:r w:rsidRPr="7F6EA24F">
        <w:rPr>
          <w:rFonts w:ascii="Calibri" w:eastAsia="Calibri" w:hAnsi="Calibri" w:cs="Calibri"/>
        </w:rPr>
        <w:t>), sætter quitBtn til -1.</w:t>
      </w:r>
    </w:p>
    <w:p w14:paraId="5D477BD5" w14:textId="42F55D0C" w:rsidR="00F635D3" w:rsidRPr="00F635D3" w:rsidRDefault="7F6EA24F" w:rsidP="00F635D3">
      <w:pPr>
        <w:rPr>
          <w:rFonts w:ascii="Calibri" w:eastAsia="Calibri" w:hAnsi="Calibri" w:cs="Calibri"/>
        </w:rPr>
      </w:pPr>
      <w:r w:rsidRPr="2F4F95E4">
        <w:rPr>
          <w:rFonts w:ascii="Calibri" w:eastAsia="Calibri" w:hAnsi="Calibri" w:cs="Calibri"/>
          <w:b/>
        </w:rPr>
        <w:t>Tilstand af btnStatus og quitBtn</w:t>
      </w:r>
      <w:r w:rsidRPr="7F6EA24F">
        <w:rPr>
          <w:rFonts w:ascii="Calibri" w:eastAsia="Calibri" w:hAnsi="Calibri" w:cs="Calibri"/>
        </w:rPr>
        <w:t xml:space="preserve"> </w:t>
      </w:r>
      <w:r w:rsidR="4A428AF9">
        <w:br/>
      </w:r>
      <w:r w:rsidRPr="7F6EA24F">
        <w:rPr>
          <w:rFonts w:ascii="Calibri" w:eastAsia="Calibri" w:hAnsi="Calibri" w:cs="Calibri"/>
        </w:rPr>
        <w:t xml:space="preserve">btnStatus = 0: tomgang </w:t>
      </w:r>
      <w:r w:rsidR="4A428AF9">
        <w:br/>
      </w:r>
      <w:r w:rsidRPr="7F6EA24F">
        <w:rPr>
          <w:rFonts w:ascii="Calibri" w:eastAsia="Calibri" w:hAnsi="Calibri" w:cs="Calibri"/>
        </w:rPr>
        <w:t xml:space="preserve">btnStatus = 1: start  </w:t>
      </w:r>
      <w:r w:rsidR="4A428AF9">
        <w:br/>
      </w:r>
      <w:r w:rsidRPr="7F6EA24F">
        <w:rPr>
          <w:rFonts w:ascii="Calibri" w:eastAsia="Calibri" w:hAnsi="Calibri" w:cs="Calibri"/>
        </w:rPr>
        <w:t xml:space="preserve">btnStatus &gt; 2: restart </w:t>
      </w:r>
      <w:r w:rsidR="4A428AF9">
        <w:br/>
      </w:r>
      <w:r w:rsidRPr="7F6EA24F">
        <w:rPr>
          <w:rFonts w:ascii="Calibri" w:eastAsia="Calibri" w:hAnsi="Calibri" w:cs="Calibri"/>
        </w:rPr>
        <w:t>quitBtn = -1: programmet afsluttes</w:t>
      </w:r>
    </w:p>
    <w:p w14:paraId="79E9ADAD" w14:textId="1CD1F26D" w:rsidR="759A9B1C" w:rsidRDefault="16E40CB1" w:rsidP="759A9B1C">
      <w:pPr>
        <w:rPr>
          <w:rFonts w:ascii="Calibri" w:eastAsia="Calibri" w:hAnsi="Calibri" w:cs="Calibri"/>
          <w:b/>
          <w:color w:val="000000" w:themeColor="text1"/>
        </w:rPr>
      </w:pPr>
      <w:r w:rsidRPr="16E40CB1">
        <w:rPr>
          <w:rFonts w:ascii="Calibri" w:eastAsia="Calibri" w:hAnsi="Calibri" w:cs="Calibri"/>
          <w:b/>
          <w:bCs/>
          <w:color w:val="000000" w:themeColor="text1"/>
        </w:rPr>
        <w:t>Beskrivelse</w:t>
      </w:r>
    </w:p>
    <w:p w14:paraId="679ECAE5" w14:textId="0C42E3FB" w:rsidR="00DD0E3E" w:rsidRPr="00DD0E3E" w:rsidRDefault="7F6EA24F" w:rsidP="00DD0E3E">
      <w:pPr>
        <w:rPr>
          <w:rFonts w:ascii="Calibri" w:eastAsia="Calibri" w:hAnsi="Calibri" w:cs="Calibri"/>
          <w:color w:val="FF0000"/>
        </w:rPr>
      </w:pPr>
      <w:r w:rsidRPr="7F6EA24F">
        <w:rPr>
          <w:rFonts w:ascii="Calibri" w:eastAsia="Calibri" w:hAnsi="Calibri" w:cs="Calibri"/>
        </w:rPr>
        <w:t xml:space="preserve">Ved brug af interrupts INT4_vect og INT5_vect (sensorer) sættes sensorStatus lig sensorCounter. </w:t>
      </w:r>
      <w:r w:rsidR="007A2E75">
        <w:rPr>
          <w:rFonts w:ascii="Calibri" w:eastAsia="Calibri" w:hAnsi="Calibri" w:cs="Calibri"/>
        </w:rPr>
        <w:t xml:space="preserve">Da sensorStatus sættes lig sensorCounter, </w:t>
      </w:r>
      <w:r w:rsidR="00AA608A">
        <w:rPr>
          <w:rFonts w:ascii="Calibri" w:eastAsia="Calibri" w:hAnsi="Calibri" w:cs="Calibri"/>
        </w:rPr>
        <w:t xml:space="preserve">vil sensorStatus </w:t>
      </w:r>
      <w:r w:rsidR="001039F1">
        <w:rPr>
          <w:rFonts w:ascii="Calibri" w:eastAsia="Calibri" w:hAnsi="Calibri" w:cs="Calibri"/>
        </w:rPr>
        <w:t>aldrig</w:t>
      </w:r>
      <w:r w:rsidR="00AA608A">
        <w:rPr>
          <w:rFonts w:ascii="Calibri" w:eastAsia="Calibri" w:hAnsi="Calibri" w:cs="Calibri"/>
        </w:rPr>
        <w:t xml:space="preserve"> blive højere end sensorCounter. </w:t>
      </w:r>
      <w:r w:rsidRPr="7F6EA24F">
        <w:rPr>
          <w:rFonts w:ascii="Calibri" w:eastAsia="Calibri" w:hAnsi="Calibri" w:cs="Calibri"/>
        </w:rPr>
        <w:t>sensorCounter fortæller hvor mange gange funktionen ”carControl” er blevet kørt og inkrementeres i funktionen carControl(). SensorStatus bestemmer altså hvilket stadige bilen er i. Når sensorStatus sættes lig sensorCounter påbegyndes næste stadie af i carControl(). Herefter, stiger sensorCounter, og der ventes på næste stadie af sensorStatus (hvilket sker ved næste reflexbrik)</w:t>
      </w:r>
      <w:r w:rsidR="00145F82">
        <w:rPr>
          <w:rFonts w:ascii="Calibri" w:eastAsia="Calibri" w:hAnsi="Calibri" w:cs="Calibri"/>
        </w:rPr>
        <w:t xml:space="preserve"> </w:t>
      </w:r>
      <w:r w:rsidR="001039F1">
        <w:rPr>
          <w:rFonts w:ascii="Calibri" w:eastAsia="Calibri" w:hAnsi="Calibri" w:cs="Calibri"/>
        </w:rPr>
        <w:t>Da sensorStatus aldrig vil blive højere end sensorCounter</w:t>
      </w:r>
      <w:r w:rsidR="00754BE9">
        <w:rPr>
          <w:rFonts w:ascii="Calibri" w:eastAsia="Calibri" w:hAnsi="Calibri" w:cs="Calibri"/>
        </w:rPr>
        <w:t>, vil der aldrig misses et stadie, selvom der sker flere interrupts på en gang.</w:t>
      </w:r>
      <w:r w:rsidR="00145F82">
        <w:rPr>
          <w:rFonts w:ascii="Calibri" w:eastAsia="Calibri" w:hAnsi="Calibri" w:cs="Calibri"/>
        </w:rPr>
        <w:t xml:space="preserve"> Se </w:t>
      </w:r>
      <w:r w:rsidR="00145F82">
        <w:rPr>
          <w:rFonts w:ascii="Calibri" w:eastAsia="Calibri" w:hAnsi="Calibri" w:cs="Calibri"/>
        </w:rPr>
        <w:fldChar w:fldCharType="begin"/>
      </w:r>
      <w:r w:rsidR="00145F82">
        <w:rPr>
          <w:rFonts w:ascii="Calibri" w:eastAsia="Calibri" w:hAnsi="Calibri" w:cs="Calibri"/>
        </w:rPr>
        <w:instrText xml:space="preserve"> REF _Ref29981837 \h </w:instrText>
      </w:r>
      <w:r w:rsidR="00145F82">
        <w:rPr>
          <w:rFonts w:ascii="Calibri" w:eastAsia="Calibri" w:hAnsi="Calibri" w:cs="Calibri"/>
        </w:rPr>
      </w:r>
      <w:r w:rsidR="00145F82">
        <w:rPr>
          <w:rFonts w:ascii="Calibri" w:eastAsia="Calibri" w:hAnsi="Calibri" w:cs="Calibri"/>
        </w:rPr>
        <w:fldChar w:fldCharType="separate"/>
      </w:r>
      <w:r w:rsidR="00532564" w:rsidRPr="00CC203B">
        <w:t xml:space="preserve">Figur </w:t>
      </w:r>
      <w:r w:rsidR="00532564">
        <w:rPr>
          <w:noProof/>
        </w:rPr>
        <w:t>49</w:t>
      </w:r>
      <w:r w:rsidR="00145F82">
        <w:rPr>
          <w:rFonts w:ascii="Calibri" w:eastAsia="Calibri" w:hAnsi="Calibri" w:cs="Calibri"/>
        </w:rPr>
        <w:fldChar w:fldCharType="end"/>
      </w:r>
      <w:r w:rsidR="00032D6D">
        <w:rPr>
          <w:rFonts w:ascii="Calibri" w:eastAsia="Calibri" w:hAnsi="Calibri" w:cs="Calibri"/>
        </w:rPr>
        <w:t xml:space="preserve"> for at få en visuel forståelse af main.cpp</w:t>
      </w:r>
      <w:r w:rsidRPr="7F6EA24F">
        <w:rPr>
          <w:rFonts w:ascii="Calibri" w:eastAsia="Calibri" w:hAnsi="Calibri" w:cs="Calibri"/>
        </w:rPr>
        <w:t xml:space="preserve">. </w:t>
      </w:r>
    </w:p>
    <w:p w14:paraId="70C365CF" w14:textId="73EEA9E4" w:rsidR="004D0E1D" w:rsidRPr="00CC203B" w:rsidRDefault="7CE0413B" w:rsidP="005F341C">
      <w:pPr>
        <w:keepNext/>
        <w:jc w:val="center"/>
      </w:pPr>
      <w:r>
        <w:rPr>
          <w:noProof/>
        </w:rPr>
        <w:drawing>
          <wp:inline distT="0" distB="0" distL="0" distR="0" wp14:anchorId="758C2497" wp14:editId="34D2E741">
            <wp:extent cx="5640654" cy="3920837"/>
            <wp:effectExtent l="0" t="0" r="0" b="3810"/>
            <wp:docPr id="1556995235" name="Billede 38570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85702056"/>
                    <pic:cNvPicPr/>
                  </pic:nvPicPr>
                  <pic:blipFill>
                    <a:blip r:embed="rId74">
                      <a:extLst>
                        <a:ext uri="{28A0092B-C50C-407E-A947-70E740481C1C}">
                          <a14:useLocalDpi xmlns:a14="http://schemas.microsoft.com/office/drawing/2010/main" val="0"/>
                        </a:ext>
                      </a:extLst>
                    </a:blip>
                    <a:stretch>
                      <a:fillRect/>
                    </a:stretch>
                  </pic:blipFill>
                  <pic:spPr>
                    <a:xfrm>
                      <a:off x="0" y="0"/>
                      <a:ext cx="5640654" cy="3920837"/>
                    </a:xfrm>
                    <a:prstGeom prst="rect">
                      <a:avLst/>
                    </a:prstGeom>
                  </pic:spPr>
                </pic:pic>
              </a:graphicData>
            </a:graphic>
          </wp:inline>
        </w:drawing>
      </w:r>
    </w:p>
    <w:p w14:paraId="50750903" w14:textId="2605548F" w:rsidR="16E40CB1" w:rsidRPr="00CC203B" w:rsidRDefault="004D0E1D" w:rsidP="001A00C0">
      <w:pPr>
        <w:pStyle w:val="Caption"/>
        <w:jc w:val="center"/>
        <w:rPr>
          <w:rFonts w:ascii="Calibri" w:eastAsia="Calibri" w:hAnsi="Calibri" w:cs="Calibri"/>
        </w:rPr>
      </w:pPr>
      <w:bookmarkStart w:id="204" w:name="_Ref29981837"/>
      <w:r w:rsidRPr="00CC203B">
        <w:t xml:space="preserve">Figur </w:t>
      </w:r>
      <w:r>
        <w:fldChar w:fldCharType="begin"/>
      </w:r>
      <w:r w:rsidRPr="00BE7B1D">
        <w:instrText xml:space="preserve"> SEQ Figur \* ARABIC </w:instrText>
      </w:r>
      <w:r>
        <w:fldChar w:fldCharType="separate"/>
      </w:r>
      <w:r w:rsidR="00532564">
        <w:rPr>
          <w:noProof/>
        </w:rPr>
        <w:t>49</w:t>
      </w:r>
      <w:r>
        <w:fldChar w:fldCharType="end"/>
      </w:r>
      <w:bookmarkEnd w:id="204"/>
      <w:r w:rsidR="00CC203B">
        <w:t xml:space="preserve"> - diagram der giver et overblik over, hvordan hovedalgoritmen er sammensat</w:t>
      </w:r>
    </w:p>
    <w:p w14:paraId="3FE9182B" w14:textId="06DD4F7A" w:rsidR="00637719" w:rsidRPr="00EF77E6" w:rsidRDefault="00637719" w:rsidP="003E6954">
      <w:pPr>
        <w:rPr>
          <w:rFonts w:ascii="Calibri" w:eastAsia="Calibri" w:hAnsi="Calibri" w:cs="Calibri"/>
          <w:b/>
          <w:color w:val="000000" w:themeColor="text1"/>
          <w:lang w:val="en-US"/>
        </w:rPr>
      </w:pPr>
      <w:r w:rsidRPr="00EF77E6">
        <w:rPr>
          <w:rFonts w:ascii="Calibri" w:eastAsia="Calibri" w:hAnsi="Calibri" w:cs="Calibri"/>
          <w:b/>
          <w:color w:val="000000" w:themeColor="text1"/>
          <w:lang w:val="en-US"/>
        </w:rPr>
        <w:t>Test</w:t>
      </w:r>
      <w:r w:rsidR="00A277E8" w:rsidRPr="00EF77E6">
        <w:rPr>
          <w:rFonts w:ascii="Calibri" w:eastAsia="Calibri" w:hAnsi="Calibri" w:cs="Calibri"/>
          <w:b/>
          <w:color w:val="000000" w:themeColor="text1"/>
          <w:lang w:val="en-US"/>
        </w:rPr>
        <w:t xml:space="preserve"> af </w:t>
      </w:r>
      <w:r w:rsidR="5C809BEE" w:rsidRPr="00EF77E6">
        <w:rPr>
          <w:rFonts w:ascii="Calibri" w:eastAsia="Calibri" w:hAnsi="Calibri" w:cs="Calibri"/>
          <w:b/>
          <w:color w:val="000000" w:themeColor="text1"/>
          <w:lang w:val="en-US"/>
        </w:rPr>
        <w:t>main()</w:t>
      </w:r>
      <w:r w:rsidR="00A277E8" w:rsidRPr="00EF77E6">
        <w:rPr>
          <w:rFonts w:ascii="Calibri" w:eastAsia="Calibri" w:hAnsi="Calibri" w:cs="Calibri"/>
          <w:b/>
          <w:color w:val="000000" w:themeColor="text1"/>
          <w:lang w:val="en-US"/>
        </w:rPr>
        <w:t xml:space="preserve"> og carControl</w:t>
      </w:r>
      <w:r w:rsidR="5C809BEE" w:rsidRPr="00EF77E6">
        <w:rPr>
          <w:rFonts w:ascii="Calibri" w:eastAsia="Calibri" w:hAnsi="Calibri" w:cs="Calibri"/>
          <w:b/>
          <w:color w:val="000000" w:themeColor="text1"/>
          <w:lang w:val="en-US"/>
        </w:rPr>
        <w:t>()</w:t>
      </w:r>
    </w:p>
    <w:p w14:paraId="2B748C05" w14:textId="7D710E32" w:rsidR="00FD75AE" w:rsidRDefault="31C2CA9C" w:rsidP="003E6954">
      <w:pPr>
        <w:rPr>
          <w:rFonts w:ascii="Calibri" w:eastAsia="Calibri" w:hAnsi="Calibri" w:cs="Calibri"/>
          <w:color w:val="000000" w:themeColor="text1"/>
        </w:rPr>
      </w:pPr>
      <w:r w:rsidRPr="31C2CA9C">
        <w:rPr>
          <w:rFonts w:ascii="Calibri" w:eastAsia="Calibri" w:hAnsi="Calibri" w:cs="Calibri"/>
          <w:color w:val="000000" w:themeColor="text1"/>
        </w:rPr>
        <w:t>main()</w:t>
      </w:r>
      <w:r w:rsidR="00300C31">
        <w:rPr>
          <w:rFonts w:ascii="Calibri" w:eastAsia="Calibri" w:hAnsi="Calibri" w:cs="Calibri"/>
          <w:color w:val="000000" w:themeColor="text1"/>
        </w:rPr>
        <w:t xml:space="preserve"> er blevet testet via bå</w:t>
      </w:r>
      <w:r w:rsidR="00B732CB">
        <w:rPr>
          <w:rFonts w:ascii="Calibri" w:eastAsia="Calibri" w:hAnsi="Calibri" w:cs="Calibri"/>
          <w:color w:val="000000" w:themeColor="text1"/>
        </w:rPr>
        <w:t xml:space="preserve">de trykknapperne </w:t>
      </w:r>
      <w:r w:rsidR="00C07F30">
        <w:rPr>
          <w:rFonts w:ascii="Calibri" w:eastAsia="Calibri" w:hAnsi="Calibri" w:cs="Calibri"/>
          <w:color w:val="000000" w:themeColor="text1"/>
        </w:rPr>
        <w:t>og LED’erne</w:t>
      </w:r>
      <w:r w:rsidR="00B732CB">
        <w:rPr>
          <w:rFonts w:ascii="Calibri" w:eastAsia="Calibri" w:hAnsi="Calibri" w:cs="Calibri"/>
          <w:color w:val="000000" w:themeColor="text1"/>
        </w:rPr>
        <w:t xml:space="preserve"> på </w:t>
      </w:r>
      <w:r w:rsidRPr="31C2CA9C">
        <w:rPr>
          <w:rFonts w:ascii="Calibri" w:eastAsia="Calibri" w:hAnsi="Calibri" w:cs="Calibri"/>
          <w:color w:val="000000" w:themeColor="text1"/>
        </w:rPr>
        <w:t>Arduino shield’et</w:t>
      </w:r>
      <w:r w:rsidR="00B732CB">
        <w:rPr>
          <w:rFonts w:ascii="Calibri" w:eastAsia="Calibri" w:hAnsi="Calibri" w:cs="Calibri"/>
          <w:color w:val="000000" w:themeColor="text1"/>
        </w:rPr>
        <w:t xml:space="preserve">, sensor </w:t>
      </w:r>
      <w:r w:rsidR="00637719">
        <w:rPr>
          <w:rFonts w:ascii="Calibri" w:eastAsia="Calibri" w:hAnsi="Calibri" w:cs="Calibri"/>
          <w:color w:val="000000" w:themeColor="text1"/>
        </w:rPr>
        <w:t>signaler</w:t>
      </w:r>
      <w:r w:rsidR="00B732CB">
        <w:rPr>
          <w:rFonts w:ascii="Calibri" w:eastAsia="Calibri" w:hAnsi="Calibri" w:cs="Calibri"/>
          <w:color w:val="000000" w:themeColor="text1"/>
        </w:rPr>
        <w:t xml:space="preserve"> og ved brug af carControl</w:t>
      </w:r>
      <w:r w:rsidRPr="31C2CA9C">
        <w:rPr>
          <w:rFonts w:ascii="Calibri" w:eastAsia="Calibri" w:hAnsi="Calibri" w:cs="Calibri"/>
          <w:color w:val="000000" w:themeColor="text1"/>
        </w:rPr>
        <w:t>().</w:t>
      </w:r>
      <w:r w:rsidR="00637719">
        <w:rPr>
          <w:rFonts w:ascii="Calibri" w:eastAsia="Calibri" w:hAnsi="Calibri" w:cs="Calibri"/>
          <w:color w:val="000000" w:themeColor="text1"/>
        </w:rPr>
        <w:t xml:space="preserve"> </w:t>
      </w:r>
    </w:p>
    <w:p w14:paraId="02E879B8" w14:textId="37EEFB18" w:rsidR="00A61C0F" w:rsidRPr="00A61C0F" w:rsidRDefault="00637719" w:rsidP="00A61C0F">
      <w:pPr>
        <w:rPr>
          <w:rFonts w:ascii="Calibri" w:eastAsia="Calibri" w:hAnsi="Calibri" w:cs="Calibri"/>
          <w:color w:val="000000" w:themeColor="text1"/>
        </w:rPr>
      </w:pPr>
      <w:r>
        <w:rPr>
          <w:rFonts w:ascii="Calibri" w:eastAsia="Calibri" w:hAnsi="Calibri" w:cs="Calibri"/>
          <w:color w:val="000000" w:themeColor="text1"/>
        </w:rPr>
        <w:t xml:space="preserve">Først er </w:t>
      </w:r>
      <w:r w:rsidR="5C809BEE" w:rsidRPr="5C809BEE">
        <w:rPr>
          <w:rFonts w:ascii="Calibri" w:eastAsia="Calibri" w:hAnsi="Calibri" w:cs="Calibri"/>
          <w:color w:val="000000" w:themeColor="text1"/>
        </w:rPr>
        <w:t>main()</w:t>
      </w:r>
      <w:r w:rsidR="00A70844">
        <w:rPr>
          <w:rFonts w:ascii="Calibri" w:eastAsia="Calibri" w:hAnsi="Calibri" w:cs="Calibri"/>
          <w:color w:val="000000" w:themeColor="text1"/>
        </w:rPr>
        <w:t xml:space="preserve"> testet, ved at se om </w:t>
      </w:r>
      <w:r w:rsidR="00A01E0E">
        <w:rPr>
          <w:rFonts w:ascii="Calibri" w:eastAsia="Calibri" w:hAnsi="Calibri" w:cs="Calibri"/>
          <w:color w:val="000000" w:themeColor="text1"/>
        </w:rPr>
        <w:t>en</w:t>
      </w:r>
      <w:r w:rsidR="00A70844">
        <w:rPr>
          <w:rFonts w:ascii="Calibri" w:eastAsia="Calibri" w:hAnsi="Calibri" w:cs="Calibri"/>
          <w:color w:val="000000" w:themeColor="text1"/>
        </w:rPr>
        <w:t xml:space="preserve"> knap </w:t>
      </w:r>
      <w:r w:rsidR="00A01E0E">
        <w:rPr>
          <w:rFonts w:ascii="Calibri" w:eastAsia="Calibri" w:hAnsi="Calibri" w:cs="Calibri"/>
          <w:color w:val="000000" w:themeColor="text1"/>
        </w:rPr>
        <w:t xml:space="preserve">(brug af </w:t>
      </w:r>
      <w:r w:rsidR="00A70844">
        <w:rPr>
          <w:rFonts w:ascii="Calibri" w:eastAsia="Calibri" w:hAnsi="Calibri" w:cs="Calibri"/>
          <w:color w:val="000000" w:themeColor="text1"/>
        </w:rPr>
        <w:t>interrupt</w:t>
      </w:r>
      <w:r w:rsidR="00A01E0E">
        <w:rPr>
          <w:rFonts w:ascii="Calibri" w:eastAsia="Calibri" w:hAnsi="Calibri" w:cs="Calibri"/>
          <w:color w:val="000000" w:themeColor="text1"/>
        </w:rPr>
        <w:t xml:space="preserve"> INT2_vect, knap SW2</w:t>
      </w:r>
      <w:r w:rsidR="2CD9B9CF" w:rsidRPr="2CD9B9CF">
        <w:rPr>
          <w:rFonts w:ascii="Calibri" w:eastAsia="Calibri" w:hAnsi="Calibri" w:cs="Calibri"/>
          <w:color w:val="000000" w:themeColor="text1"/>
        </w:rPr>
        <w:t>),</w:t>
      </w:r>
      <w:r w:rsidR="00A70844">
        <w:rPr>
          <w:rFonts w:ascii="Calibri" w:eastAsia="Calibri" w:hAnsi="Calibri" w:cs="Calibri"/>
          <w:color w:val="000000" w:themeColor="text1"/>
        </w:rPr>
        <w:t xml:space="preserve"> er i stand til at </w:t>
      </w:r>
      <w:r w:rsidR="00C07F30">
        <w:rPr>
          <w:rFonts w:ascii="Calibri" w:eastAsia="Calibri" w:hAnsi="Calibri" w:cs="Calibri"/>
          <w:color w:val="000000" w:themeColor="text1"/>
        </w:rPr>
        <w:t xml:space="preserve">påbegynde algoritmen. </w:t>
      </w:r>
      <w:r w:rsidR="3D589E06" w:rsidRPr="3D589E06">
        <w:rPr>
          <w:rFonts w:ascii="Calibri" w:eastAsia="Calibri" w:hAnsi="Calibri" w:cs="Calibri"/>
          <w:color w:val="000000" w:themeColor="text1"/>
        </w:rPr>
        <w:t>Det ses</w:t>
      </w:r>
      <w:r w:rsidR="00C07F30">
        <w:rPr>
          <w:rFonts w:ascii="Calibri" w:eastAsia="Calibri" w:hAnsi="Calibri" w:cs="Calibri"/>
          <w:color w:val="000000" w:themeColor="text1"/>
        </w:rPr>
        <w:t xml:space="preserve"> ved at ak</w:t>
      </w:r>
      <w:r w:rsidR="00416C18">
        <w:rPr>
          <w:rFonts w:ascii="Calibri" w:eastAsia="Calibri" w:hAnsi="Calibri" w:cs="Calibri"/>
          <w:color w:val="000000" w:themeColor="text1"/>
        </w:rPr>
        <w:t>tivering af LED’er</w:t>
      </w:r>
      <w:r w:rsidR="2CD9B9CF" w:rsidRPr="2CD9B9CF">
        <w:rPr>
          <w:rFonts w:ascii="Calibri" w:eastAsia="Calibri" w:hAnsi="Calibri" w:cs="Calibri"/>
          <w:color w:val="000000" w:themeColor="text1"/>
        </w:rPr>
        <w:t xml:space="preserve"> starter</w:t>
      </w:r>
      <w:r w:rsidR="00416C18">
        <w:rPr>
          <w:rFonts w:ascii="Calibri" w:eastAsia="Calibri" w:hAnsi="Calibri" w:cs="Calibri"/>
          <w:color w:val="000000" w:themeColor="text1"/>
        </w:rPr>
        <w:t xml:space="preserve"> hovedalgoritmen, når btnStatus går fra 0 til 1. </w:t>
      </w:r>
      <w:r w:rsidR="0AEA88F5" w:rsidRPr="0AEA88F5">
        <w:rPr>
          <w:rFonts w:ascii="Calibri" w:eastAsia="Calibri" w:hAnsi="Calibri" w:cs="Calibri"/>
          <w:color w:val="000000" w:themeColor="text1"/>
        </w:rPr>
        <w:t xml:space="preserve">Herefter undersøges </w:t>
      </w:r>
      <w:r w:rsidR="20FA4461" w:rsidRPr="20FA4461">
        <w:rPr>
          <w:rFonts w:ascii="Calibri" w:eastAsia="Calibri" w:hAnsi="Calibri" w:cs="Calibri"/>
          <w:color w:val="000000" w:themeColor="text1"/>
        </w:rPr>
        <w:t>hvorvidt</w:t>
      </w:r>
      <w:r w:rsidR="00416C18">
        <w:rPr>
          <w:rFonts w:ascii="Calibri" w:eastAsia="Calibri" w:hAnsi="Calibri" w:cs="Calibri"/>
          <w:color w:val="000000" w:themeColor="text1"/>
        </w:rPr>
        <w:t xml:space="preserve"> </w:t>
      </w:r>
      <w:r w:rsidR="004B78F2">
        <w:rPr>
          <w:rFonts w:ascii="Calibri" w:eastAsia="Calibri" w:hAnsi="Calibri" w:cs="Calibri"/>
          <w:color w:val="000000" w:themeColor="text1"/>
        </w:rPr>
        <w:t>LED’erne</w:t>
      </w:r>
      <w:r w:rsidR="20FA4461" w:rsidRPr="20FA4461">
        <w:rPr>
          <w:rFonts w:ascii="Calibri" w:eastAsia="Calibri" w:hAnsi="Calibri" w:cs="Calibri"/>
          <w:color w:val="000000" w:themeColor="text1"/>
        </w:rPr>
        <w:t xml:space="preserve"> slukkes</w:t>
      </w:r>
      <w:r w:rsidR="00416C18">
        <w:rPr>
          <w:rFonts w:ascii="Calibri" w:eastAsia="Calibri" w:hAnsi="Calibri" w:cs="Calibri"/>
          <w:color w:val="000000" w:themeColor="text1"/>
        </w:rPr>
        <w:t xml:space="preserve">, </w:t>
      </w:r>
      <w:r w:rsidR="00FD75AE">
        <w:rPr>
          <w:rFonts w:ascii="Calibri" w:eastAsia="Calibri" w:hAnsi="Calibri" w:cs="Calibri"/>
          <w:color w:val="000000" w:themeColor="text1"/>
        </w:rPr>
        <w:t xml:space="preserve">når btnStatus går fra 1 </w:t>
      </w:r>
      <w:r w:rsidR="20FA4461" w:rsidRPr="20FA4461">
        <w:rPr>
          <w:rFonts w:ascii="Calibri" w:eastAsia="Calibri" w:hAnsi="Calibri" w:cs="Calibri"/>
          <w:color w:val="000000" w:themeColor="text1"/>
        </w:rPr>
        <w:t>til</w:t>
      </w:r>
      <w:r w:rsidR="00FD75AE">
        <w:rPr>
          <w:rFonts w:ascii="Calibri" w:eastAsia="Calibri" w:hAnsi="Calibri" w:cs="Calibri"/>
          <w:color w:val="000000" w:themeColor="text1"/>
        </w:rPr>
        <w:t xml:space="preserve"> 2. </w:t>
      </w:r>
      <w:r w:rsidR="004B78F2">
        <w:rPr>
          <w:rFonts w:ascii="Calibri" w:eastAsia="Calibri" w:hAnsi="Calibri" w:cs="Calibri"/>
          <w:color w:val="000000" w:themeColor="text1"/>
        </w:rPr>
        <w:t xml:space="preserve"> Sidst, ses det om der </w:t>
      </w:r>
      <w:r w:rsidR="001B67D6">
        <w:rPr>
          <w:rFonts w:ascii="Calibri" w:eastAsia="Calibri" w:hAnsi="Calibri" w:cs="Calibri"/>
          <w:color w:val="000000" w:themeColor="text1"/>
        </w:rPr>
        <w:t>kan slukkes for alle signaler, og derved stoppe hovedalgoritmen, når quitBtn går til -1.</w:t>
      </w:r>
    </w:p>
    <w:p w14:paraId="5920B86A" w14:textId="2CEC0B0D" w:rsidR="00D260C9" w:rsidRPr="00D260C9" w:rsidRDefault="00FD75AE" w:rsidP="00D260C9">
      <w:pPr>
        <w:rPr>
          <w:rFonts w:ascii="Calibri" w:eastAsia="Calibri" w:hAnsi="Calibri" w:cs="Calibri"/>
          <w:color w:val="000000" w:themeColor="text1"/>
        </w:rPr>
      </w:pPr>
      <w:r>
        <w:rPr>
          <w:rFonts w:ascii="Calibri" w:eastAsia="Calibri" w:hAnsi="Calibri" w:cs="Calibri"/>
          <w:color w:val="000000" w:themeColor="text1"/>
        </w:rPr>
        <w:t xml:space="preserve">Herefter </w:t>
      </w:r>
      <w:r w:rsidR="005576E8">
        <w:rPr>
          <w:rFonts w:ascii="Calibri" w:eastAsia="Calibri" w:hAnsi="Calibri" w:cs="Calibri"/>
          <w:color w:val="000000" w:themeColor="text1"/>
        </w:rPr>
        <w:t xml:space="preserve">bliver sensor signalet simuleret, ved at bruge trykknapperne på </w:t>
      </w:r>
      <w:r w:rsidR="5C0DBECF" w:rsidRPr="5C0DBECF">
        <w:rPr>
          <w:rFonts w:ascii="Calibri" w:eastAsia="Calibri" w:hAnsi="Calibri" w:cs="Calibri"/>
          <w:color w:val="000000" w:themeColor="text1"/>
        </w:rPr>
        <w:t xml:space="preserve">Arduino </w:t>
      </w:r>
      <w:r w:rsidR="48F955B1" w:rsidRPr="48F955B1">
        <w:rPr>
          <w:rFonts w:ascii="Calibri" w:eastAsia="Calibri" w:hAnsi="Calibri" w:cs="Calibri"/>
          <w:color w:val="000000" w:themeColor="text1"/>
        </w:rPr>
        <w:t>shield’et</w:t>
      </w:r>
      <w:r w:rsidR="00633BA3">
        <w:rPr>
          <w:rFonts w:ascii="Calibri" w:eastAsia="Calibri" w:hAnsi="Calibri" w:cs="Calibri"/>
          <w:color w:val="000000" w:themeColor="text1"/>
        </w:rPr>
        <w:t xml:space="preserve"> (brug af interrupt INT</w:t>
      </w:r>
      <w:r w:rsidR="00A01E0E">
        <w:rPr>
          <w:rFonts w:ascii="Calibri" w:eastAsia="Calibri" w:hAnsi="Calibri" w:cs="Calibri"/>
          <w:color w:val="000000" w:themeColor="text1"/>
        </w:rPr>
        <w:t>3</w:t>
      </w:r>
      <w:r w:rsidR="00633BA3">
        <w:rPr>
          <w:rFonts w:ascii="Calibri" w:eastAsia="Calibri" w:hAnsi="Calibri" w:cs="Calibri"/>
          <w:color w:val="000000" w:themeColor="text1"/>
        </w:rPr>
        <w:t>_</w:t>
      </w:r>
      <w:r w:rsidR="00643296">
        <w:rPr>
          <w:rFonts w:ascii="Calibri" w:eastAsia="Calibri" w:hAnsi="Calibri" w:cs="Calibri"/>
          <w:color w:val="000000" w:themeColor="text1"/>
        </w:rPr>
        <w:t>vect, knap SW</w:t>
      </w:r>
      <w:r w:rsidR="00A01E0E">
        <w:rPr>
          <w:rFonts w:ascii="Calibri" w:eastAsia="Calibri" w:hAnsi="Calibri" w:cs="Calibri"/>
          <w:color w:val="000000" w:themeColor="text1"/>
        </w:rPr>
        <w:t>3)</w:t>
      </w:r>
      <w:r w:rsidR="005576E8">
        <w:rPr>
          <w:rFonts w:ascii="Calibri" w:eastAsia="Calibri" w:hAnsi="Calibri" w:cs="Calibri"/>
          <w:color w:val="000000" w:themeColor="text1"/>
        </w:rPr>
        <w:t>.</w:t>
      </w:r>
      <w:r w:rsidR="005E17EC">
        <w:rPr>
          <w:rFonts w:ascii="Calibri" w:eastAsia="Calibri" w:hAnsi="Calibri" w:cs="Calibri"/>
          <w:color w:val="000000" w:themeColor="text1"/>
        </w:rPr>
        <w:t xml:space="preserve"> </w:t>
      </w:r>
      <w:r w:rsidR="00401D4C">
        <w:rPr>
          <w:rFonts w:ascii="Calibri" w:eastAsia="Calibri" w:hAnsi="Calibri" w:cs="Calibri"/>
          <w:color w:val="000000" w:themeColor="text1"/>
        </w:rPr>
        <w:t>”S</w:t>
      </w:r>
      <w:r w:rsidR="005E17EC">
        <w:rPr>
          <w:rFonts w:ascii="Calibri" w:eastAsia="Calibri" w:hAnsi="Calibri" w:cs="Calibri"/>
          <w:color w:val="000000" w:themeColor="text1"/>
        </w:rPr>
        <w:t>ensor signal</w:t>
      </w:r>
      <w:r w:rsidR="00401D4C">
        <w:rPr>
          <w:rFonts w:ascii="Calibri" w:eastAsia="Calibri" w:hAnsi="Calibri" w:cs="Calibri"/>
          <w:color w:val="000000" w:themeColor="text1"/>
        </w:rPr>
        <w:t>erne”</w:t>
      </w:r>
      <w:r w:rsidR="005E17EC">
        <w:rPr>
          <w:rFonts w:ascii="Calibri" w:eastAsia="Calibri" w:hAnsi="Calibri" w:cs="Calibri"/>
          <w:color w:val="000000" w:themeColor="text1"/>
        </w:rPr>
        <w:t xml:space="preserve"> og carControl</w:t>
      </w:r>
      <w:r w:rsidR="48F955B1" w:rsidRPr="48F955B1">
        <w:rPr>
          <w:rFonts w:ascii="Calibri" w:eastAsia="Calibri" w:hAnsi="Calibri" w:cs="Calibri"/>
          <w:color w:val="000000" w:themeColor="text1"/>
        </w:rPr>
        <w:t>()</w:t>
      </w:r>
      <w:r w:rsidR="005E17EC">
        <w:rPr>
          <w:rFonts w:ascii="Calibri" w:eastAsia="Calibri" w:hAnsi="Calibri" w:cs="Calibri"/>
          <w:color w:val="000000" w:themeColor="text1"/>
        </w:rPr>
        <w:t xml:space="preserve"> blevet sat til, så der kan testes, om der er en reaktion</w:t>
      </w:r>
      <w:r w:rsidR="00D339A9">
        <w:rPr>
          <w:rFonts w:ascii="Calibri" w:eastAsia="Calibri" w:hAnsi="Calibri" w:cs="Calibri"/>
          <w:color w:val="000000" w:themeColor="text1"/>
        </w:rPr>
        <w:t xml:space="preserve">, når sensoren modtager et signal. </w:t>
      </w:r>
      <w:r w:rsidR="002F5A6C">
        <w:rPr>
          <w:rFonts w:ascii="Calibri" w:eastAsia="Calibri" w:hAnsi="Calibri" w:cs="Calibri"/>
          <w:color w:val="000000" w:themeColor="text1"/>
        </w:rPr>
        <w:t>Her testes både carControl</w:t>
      </w:r>
      <w:r w:rsidR="48F955B1" w:rsidRPr="48F955B1">
        <w:rPr>
          <w:rFonts w:ascii="Calibri" w:eastAsia="Calibri" w:hAnsi="Calibri" w:cs="Calibri"/>
          <w:color w:val="000000" w:themeColor="text1"/>
        </w:rPr>
        <w:t>()</w:t>
      </w:r>
      <w:r w:rsidR="002F5A6C">
        <w:rPr>
          <w:rFonts w:ascii="Calibri" w:eastAsia="Calibri" w:hAnsi="Calibri" w:cs="Calibri"/>
          <w:color w:val="000000" w:themeColor="text1"/>
        </w:rPr>
        <w:t xml:space="preserve"> og hovedalgoritmen.</w:t>
      </w:r>
      <w:r w:rsidR="00D339A9">
        <w:rPr>
          <w:rFonts w:ascii="Calibri" w:eastAsia="Calibri" w:hAnsi="Calibri" w:cs="Calibri"/>
          <w:color w:val="000000" w:themeColor="text1"/>
        </w:rPr>
        <w:t xml:space="preserve"> </w:t>
      </w:r>
      <w:r w:rsidR="005576E8">
        <w:rPr>
          <w:rFonts w:ascii="Calibri" w:eastAsia="Calibri" w:hAnsi="Calibri" w:cs="Calibri"/>
          <w:color w:val="000000" w:themeColor="text1"/>
        </w:rPr>
        <w:t xml:space="preserve">Ved registrering </w:t>
      </w:r>
      <w:r w:rsidR="00429A5C" w:rsidRPr="00429A5C">
        <w:rPr>
          <w:rFonts w:ascii="Calibri" w:eastAsia="Calibri" w:hAnsi="Calibri" w:cs="Calibri"/>
          <w:color w:val="000000" w:themeColor="text1"/>
        </w:rPr>
        <w:t xml:space="preserve">af et signal </w:t>
      </w:r>
      <w:r w:rsidR="005576E8">
        <w:rPr>
          <w:rFonts w:ascii="Calibri" w:eastAsia="Calibri" w:hAnsi="Calibri" w:cs="Calibri"/>
          <w:color w:val="000000" w:themeColor="text1"/>
        </w:rPr>
        <w:t>vil carControl</w:t>
      </w:r>
      <w:r w:rsidR="00429A5C" w:rsidRPr="00429A5C">
        <w:rPr>
          <w:rFonts w:ascii="Calibri" w:eastAsia="Calibri" w:hAnsi="Calibri" w:cs="Calibri"/>
          <w:color w:val="000000" w:themeColor="text1"/>
        </w:rPr>
        <w:t>()</w:t>
      </w:r>
      <w:r w:rsidR="005576E8">
        <w:rPr>
          <w:rFonts w:ascii="Calibri" w:eastAsia="Calibri" w:hAnsi="Calibri" w:cs="Calibri"/>
          <w:color w:val="000000" w:themeColor="text1"/>
        </w:rPr>
        <w:t xml:space="preserve"> blive aktiveret</w:t>
      </w:r>
      <w:r w:rsidR="00401D4C">
        <w:rPr>
          <w:rFonts w:ascii="Calibri" w:eastAsia="Calibri" w:hAnsi="Calibri" w:cs="Calibri"/>
          <w:color w:val="000000" w:themeColor="text1"/>
        </w:rPr>
        <w:t xml:space="preserve">, </w:t>
      </w:r>
      <w:r w:rsidR="002F5A6C">
        <w:rPr>
          <w:rFonts w:ascii="Calibri" w:eastAsia="Calibri" w:hAnsi="Calibri" w:cs="Calibri"/>
          <w:color w:val="000000" w:themeColor="text1"/>
        </w:rPr>
        <w:t>og</w:t>
      </w:r>
      <w:r w:rsidR="00401D4C">
        <w:rPr>
          <w:rFonts w:ascii="Calibri" w:eastAsia="Calibri" w:hAnsi="Calibri" w:cs="Calibri"/>
          <w:color w:val="000000" w:themeColor="text1"/>
        </w:rPr>
        <w:t xml:space="preserve"> LED’er på </w:t>
      </w:r>
      <w:r w:rsidR="00429A5C" w:rsidRPr="00429A5C">
        <w:rPr>
          <w:rFonts w:ascii="Calibri" w:eastAsia="Calibri" w:hAnsi="Calibri" w:cs="Calibri"/>
          <w:color w:val="000000" w:themeColor="text1"/>
        </w:rPr>
        <w:t>Arduino shield’et tændes.</w:t>
      </w:r>
      <w:r w:rsidR="004B78F2">
        <w:rPr>
          <w:rFonts w:ascii="Calibri" w:eastAsia="Calibri" w:hAnsi="Calibri" w:cs="Calibri"/>
          <w:color w:val="000000" w:themeColor="text1"/>
        </w:rPr>
        <w:t xml:space="preserve"> </w:t>
      </w:r>
      <w:r w:rsidR="4160EB60" w:rsidRPr="4160EB60">
        <w:rPr>
          <w:rFonts w:ascii="Calibri" w:eastAsia="Calibri" w:hAnsi="Calibri" w:cs="Calibri"/>
          <w:color w:val="000000" w:themeColor="text1"/>
        </w:rPr>
        <w:t>Her tæller den 1 LED op ved hvert signal, herved sikres det at alle cases bliver gennemløbet.</w:t>
      </w:r>
    </w:p>
    <w:p w14:paraId="1D1B870C" w14:textId="36EC7538" w:rsidR="00C349FA" w:rsidRPr="00CC203B" w:rsidRDefault="00CD4F70" w:rsidP="003E6954">
      <w:pPr>
        <w:rPr>
          <w:rFonts w:ascii="Calibri" w:eastAsia="Calibri" w:hAnsi="Calibri" w:cs="Calibri"/>
          <w:color w:val="000000" w:themeColor="text1"/>
        </w:rPr>
      </w:pPr>
      <w:r w:rsidRPr="00CD4F70">
        <w:rPr>
          <w:rFonts w:ascii="Calibri" w:eastAsia="Calibri" w:hAnsi="Calibri" w:cs="Calibri"/>
          <w:color w:val="000000" w:themeColor="text1"/>
        </w:rPr>
        <w:t>Sensorerne</w:t>
      </w:r>
      <w:r w:rsidR="001B67D6">
        <w:rPr>
          <w:rFonts w:ascii="Calibri" w:eastAsia="Calibri" w:hAnsi="Calibri" w:cs="Calibri"/>
          <w:color w:val="000000" w:themeColor="text1"/>
        </w:rPr>
        <w:t xml:space="preserve"> bliver nu aktiveret, så Mega2560 modtager signaler fra sensoren</w:t>
      </w:r>
      <w:r w:rsidR="007747AB">
        <w:rPr>
          <w:rFonts w:ascii="Calibri" w:eastAsia="Calibri" w:hAnsi="Calibri" w:cs="Calibri"/>
          <w:color w:val="000000" w:themeColor="text1"/>
        </w:rPr>
        <w:t xml:space="preserve"> (</w:t>
      </w:r>
      <w:r w:rsidR="00414B2E">
        <w:rPr>
          <w:rFonts w:ascii="Calibri" w:eastAsia="Calibri" w:hAnsi="Calibri" w:cs="Calibri"/>
          <w:color w:val="000000" w:themeColor="text1"/>
        </w:rPr>
        <w:t xml:space="preserve">interrupt </w:t>
      </w:r>
      <w:r w:rsidR="007747AB">
        <w:rPr>
          <w:rFonts w:ascii="Calibri" w:eastAsia="Calibri" w:hAnsi="Calibri" w:cs="Calibri"/>
          <w:color w:val="000000" w:themeColor="text1"/>
        </w:rPr>
        <w:t>INT4_vect og INT</w:t>
      </w:r>
      <w:r w:rsidR="00414B2E">
        <w:rPr>
          <w:rFonts w:ascii="Calibri" w:eastAsia="Calibri" w:hAnsi="Calibri" w:cs="Calibri"/>
          <w:color w:val="000000" w:themeColor="text1"/>
        </w:rPr>
        <w:t>5_vect)</w:t>
      </w:r>
      <w:r w:rsidR="001B67D6">
        <w:rPr>
          <w:rFonts w:ascii="Calibri" w:eastAsia="Calibri" w:hAnsi="Calibri" w:cs="Calibri"/>
          <w:color w:val="000000" w:themeColor="text1"/>
        </w:rPr>
        <w:t xml:space="preserve">, når sensoren </w:t>
      </w:r>
      <w:r w:rsidR="00A25D9C">
        <w:rPr>
          <w:rFonts w:ascii="Calibri" w:eastAsia="Calibri" w:hAnsi="Calibri" w:cs="Calibri"/>
          <w:color w:val="000000" w:themeColor="text1"/>
        </w:rPr>
        <w:t>bliver aktiveret. Her</w:t>
      </w:r>
      <w:r w:rsidR="00414B2E">
        <w:rPr>
          <w:rFonts w:ascii="Calibri" w:eastAsia="Calibri" w:hAnsi="Calibri" w:cs="Calibri"/>
          <w:color w:val="000000" w:themeColor="text1"/>
        </w:rPr>
        <w:t>efter</w:t>
      </w:r>
      <w:r w:rsidR="00A25D9C">
        <w:rPr>
          <w:rFonts w:ascii="Calibri" w:eastAsia="Calibri" w:hAnsi="Calibri" w:cs="Calibri"/>
          <w:color w:val="000000" w:themeColor="text1"/>
        </w:rPr>
        <w:t xml:space="preserve"> er </w:t>
      </w:r>
      <w:r w:rsidR="00414B2E">
        <w:rPr>
          <w:rFonts w:ascii="Calibri" w:eastAsia="Calibri" w:hAnsi="Calibri" w:cs="Calibri"/>
          <w:color w:val="000000" w:themeColor="text1"/>
        </w:rPr>
        <w:t>det</w:t>
      </w:r>
      <w:r w:rsidR="00A25D9C">
        <w:rPr>
          <w:rFonts w:ascii="Calibri" w:eastAsia="Calibri" w:hAnsi="Calibri" w:cs="Calibri"/>
          <w:color w:val="000000" w:themeColor="text1"/>
        </w:rPr>
        <w:t xml:space="preserve"> samme </w:t>
      </w:r>
      <w:r w:rsidR="006C4626" w:rsidRPr="006C4626">
        <w:rPr>
          <w:rFonts w:ascii="Calibri" w:eastAsia="Calibri" w:hAnsi="Calibri" w:cs="Calibri"/>
          <w:color w:val="000000" w:themeColor="text1"/>
        </w:rPr>
        <w:t>processe</w:t>
      </w:r>
      <w:r w:rsidR="00BA7E09">
        <w:rPr>
          <w:rFonts w:ascii="Calibri" w:eastAsia="Calibri" w:hAnsi="Calibri" w:cs="Calibri"/>
          <w:color w:val="000000" w:themeColor="text1"/>
        </w:rPr>
        <w:t>r</w:t>
      </w:r>
      <w:r w:rsidR="00414B2E">
        <w:rPr>
          <w:rFonts w:ascii="Calibri" w:eastAsia="Calibri" w:hAnsi="Calibri" w:cs="Calibri"/>
          <w:color w:val="000000" w:themeColor="text1"/>
        </w:rPr>
        <w:t>,</w:t>
      </w:r>
      <w:r w:rsidR="006C4626" w:rsidRPr="006C4626">
        <w:rPr>
          <w:rFonts w:ascii="Calibri" w:eastAsia="Calibri" w:hAnsi="Calibri" w:cs="Calibri"/>
          <w:color w:val="000000" w:themeColor="text1"/>
        </w:rPr>
        <w:t xml:space="preserve"> </w:t>
      </w:r>
      <w:r w:rsidR="00A25D9C">
        <w:rPr>
          <w:rFonts w:ascii="Calibri" w:eastAsia="Calibri" w:hAnsi="Calibri" w:cs="Calibri"/>
          <w:color w:val="000000" w:themeColor="text1"/>
        </w:rPr>
        <w:t xml:space="preserve">som ved de </w:t>
      </w:r>
      <w:r w:rsidR="1A192B12" w:rsidRPr="1A192B12">
        <w:rPr>
          <w:rFonts w:ascii="Calibri" w:eastAsia="Calibri" w:hAnsi="Calibri" w:cs="Calibri"/>
          <w:color w:val="000000" w:themeColor="text1"/>
        </w:rPr>
        <w:t>simulerede</w:t>
      </w:r>
      <w:r w:rsidR="00A25D9C">
        <w:rPr>
          <w:rFonts w:ascii="Calibri" w:eastAsia="Calibri" w:hAnsi="Calibri" w:cs="Calibri"/>
          <w:color w:val="000000" w:themeColor="text1"/>
        </w:rPr>
        <w:t xml:space="preserve"> signaler.</w:t>
      </w:r>
    </w:p>
    <w:p w14:paraId="10E932FB" w14:textId="0E3A83D3" w:rsidR="7165182A" w:rsidRDefault="4E4442AC" w:rsidP="00FF1638">
      <w:pPr>
        <w:pStyle w:val="Heading1"/>
      </w:pPr>
      <w:bookmarkStart w:id="205" w:name="_Toc30060193"/>
      <w:bookmarkStart w:id="206" w:name="_Toc30060827"/>
      <w:bookmarkStart w:id="207" w:name="_Toc30066575"/>
      <w:bookmarkStart w:id="208" w:name="_Toc30065841"/>
      <w:bookmarkStart w:id="209" w:name="_Toc29815603"/>
      <w:bookmarkStart w:id="210" w:name="_Toc29898920"/>
      <w:r>
        <w:t>Accepttest</w:t>
      </w:r>
      <w:bookmarkEnd w:id="205"/>
      <w:bookmarkEnd w:id="206"/>
      <w:bookmarkEnd w:id="207"/>
      <w:bookmarkEnd w:id="208"/>
      <w:r w:rsidR="7BD11DEC" w:rsidRPr="7BD11DEC">
        <w:t xml:space="preserve"> </w:t>
      </w:r>
      <w:bookmarkEnd w:id="209"/>
      <w:bookmarkEnd w:id="210"/>
    </w:p>
    <w:p w14:paraId="559C9B25" w14:textId="45A7EF63" w:rsidR="7165182A" w:rsidRDefault="00505E83" w:rsidP="00F90B20">
      <w:pPr>
        <w:pStyle w:val="Heading2"/>
      </w:pPr>
      <w:bookmarkStart w:id="211" w:name="_Toc29898922"/>
      <w:bookmarkStart w:id="212" w:name="_Toc30060194"/>
      <w:bookmarkStart w:id="213" w:name="_Toc30060828"/>
      <w:bookmarkStart w:id="214" w:name="_Toc30066576"/>
      <w:bookmarkStart w:id="215" w:name="_Toc30065842"/>
      <w:r>
        <w:t>F</w:t>
      </w:r>
      <w:r w:rsidR="7165182A" w:rsidRPr="7165182A">
        <w:t>unktionelle krav</w:t>
      </w:r>
      <w:bookmarkEnd w:id="211"/>
      <w:bookmarkEnd w:id="212"/>
      <w:bookmarkEnd w:id="213"/>
      <w:bookmarkEnd w:id="214"/>
      <w:bookmarkEnd w:id="215"/>
    </w:p>
    <w:tbl>
      <w:tblPr>
        <w:tblStyle w:val="TableGrid"/>
        <w:tblW w:w="9025" w:type="dxa"/>
        <w:tblLayout w:type="fixed"/>
        <w:tblLook w:val="04A0" w:firstRow="1" w:lastRow="0" w:firstColumn="1" w:lastColumn="0" w:noHBand="0" w:noVBand="1"/>
      </w:tblPr>
      <w:tblGrid>
        <w:gridCol w:w="1413"/>
        <w:gridCol w:w="2197"/>
        <w:gridCol w:w="1805"/>
        <w:gridCol w:w="1805"/>
        <w:gridCol w:w="1805"/>
      </w:tblGrid>
      <w:tr w:rsidR="7165182A" w14:paraId="680B696B" w14:textId="77777777" w:rsidTr="00291EAE">
        <w:tc>
          <w:tcPr>
            <w:tcW w:w="1413" w:type="dxa"/>
          </w:tcPr>
          <w:p w14:paraId="5DB5302B" w14:textId="06E40C8B" w:rsidR="7165182A" w:rsidRDefault="7165182A" w:rsidP="7165182A">
            <w:pPr>
              <w:spacing w:after="200"/>
              <w:rPr>
                <w:rFonts w:ascii="Calibri" w:eastAsia="Calibri" w:hAnsi="Calibri" w:cs="Calibri"/>
              </w:rPr>
            </w:pPr>
            <w:r w:rsidRPr="7165182A">
              <w:rPr>
                <w:rFonts w:ascii="Calibri" w:eastAsia="Calibri" w:hAnsi="Calibri" w:cs="Calibri"/>
                <w:b/>
                <w:color w:val="5B9AD5"/>
              </w:rPr>
              <w:t>Use Case 1:</w:t>
            </w:r>
            <w:r>
              <w:br/>
            </w:r>
            <w:r w:rsidRPr="7165182A">
              <w:rPr>
                <w:rFonts w:ascii="Calibri" w:eastAsia="Calibri" w:hAnsi="Calibri" w:cs="Calibri"/>
                <w:b/>
                <w:color w:val="5B9AD5"/>
              </w:rPr>
              <w:t>”Kør banen”</w:t>
            </w:r>
          </w:p>
        </w:tc>
        <w:tc>
          <w:tcPr>
            <w:tcW w:w="2197" w:type="dxa"/>
          </w:tcPr>
          <w:p w14:paraId="3105464E" w14:textId="1053F8CE" w:rsidR="7165182A" w:rsidRDefault="7165182A" w:rsidP="7165182A">
            <w:pPr>
              <w:spacing w:after="200"/>
              <w:rPr>
                <w:rFonts w:ascii="Calibri" w:eastAsia="Calibri" w:hAnsi="Calibri" w:cs="Calibri"/>
              </w:rPr>
            </w:pPr>
            <w:r w:rsidRPr="7165182A">
              <w:rPr>
                <w:rFonts w:ascii="Calibri" w:eastAsia="Calibri" w:hAnsi="Calibri" w:cs="Calibri"/>
                <w:color w:val="5B9AD5"/>
              </w:rPr>
              <w:t>Test</w:t>
            </w:r>
          </w:p>
        </w:tc>
        <w:tc>
          <w:tcPr>
            <w:tcW w:w="1805" w:type="dxa"/>
          </w:tcPr>
          <w:p w14:paraId="1ED7DEA9" w14:textId="6F0C1E92" w:rsidR="7165182A" w:rsidRDefault="7165182A" w:rsidP="7165182A">
            <w:pPr>
              <w:spacing w:after="200"/>
              <w:rPr>
                <w:rFonts w:ascii="Calibri" w:eastAsia="Calibri" w:hAnsi="Calibri" w:cs="Calibri"/>
              </w:rPr>
            </w:pPr>
            <w:r w:rsidRPr="7165182A">
              <w:rPr>
                <w:rFonts w:ascii="Calibri" w:eastAsia="Calibri" w:hAnsi="Calibri" w:cs="Calibri"/>
                <w:color w:val="5B9AD5"/>
              </w:rPr>
              <w:t>Forventet</w:t>
            </w:r>
            <w:r>
              <w:br/>
            </w:r>
            <w:r w:rsidRPr="7165182A">
              <w:rPr>
                <w:rFonts w:ascii="Calibri" w:eastAsia="Calibri" w:hAnsi="Calibri" w:cs="Calibri"/>
                <w:color w:val="5B9AD5"/>
              </w:rPr>
              <w:t>resultat</w:t>
            </w:r>
          </w:p>
        </w:tc>
        <w:tc>
          <w:tcPr>
            <w:tcW w:w="1805" w:type="dxa"/>
          </w:tcPr>
          <w:p w14:paraId="6890E097" w14:textId="30117128" w:rsidR="7165182A" w:rsidRDefault="7165182A" w:rsidP="7165182A">
            <w:pPr>
              <w:spacing w:after="200"/>
              <w:rPr>
                <w:rFonts w:ascii="Calibri" w:eastAsia="Calibri" w:hAnsi="Calibri" w:cs="Calibri"/>
              </w:rPr>
            </w:pPr>
            <w:r w:rsidRPr="7165182A">
              <w:rPr>
                <w:rFonts w:ascii="Calibri" w:eastAsia="Calibri" w:hAnsi="Calibri" w:cs="Calibri"/>
                <w:color w:val="5B9AD5"/>
              </w:rPr>
              <w:t>Resultat</w:t>
            </w:r>
          </w:p>
        </w:tc>
        <w:tc>
          <w:tcPr>
            <w:tcW w:w="1805" w:type="dxa"/>
          </w:tcPr>
          <w:p w14:paraId="280F432B" w14:textId="3EEC442E" w:rsidR="7165182A" w:rsidRDefault="7165182A" w:rsidP="7165182A">
            <w:pPr>
              <w:spacing w:after="200"/>
              <w:rPr>
                <w:rFonts w:ascii="Calibri" w:eastAsia="Calibri" w:hAnsi="Calibri" w:cs="Calibri"/>
              </w:rPr>
            </w:pPr>
            <w:r w:rsidRPr="7165182A">
              <w:rPr>
                <w:rFonts w:ascii="Calibri" w:eastAsia="Calibri" w:hAnsi="Calibri" w:cs="Calibri"/>
                <w:color w:val="5B9AD5"/>
              </w:rPr>
              <w:t>Godkendt/</w:t>
            </w:r>
            <w:r>
              <w:br/>
            </w:r>
            <w:r w:rsidRPr="7165182A">
              <w:rPr>
                <w:rFonts w:ascii="Calibri" w:eastAsia="Calibri" w:hAnsi="Calibri" w:cs="Calibri"/>
                <w:color w:val="5B9AD5"/>
              </w:rPr>
              <w:t>kommentar</w:t>
            </w:r>
          </w:p>
        </w:tc>
      </w:tr>
      <w:tr w:rsidR="7165182A" w14:paraId="5F26BA53" w14:textId="77777777" w:rsidTr="00291EAE">
        <w:tc>
          <w:tcPr>
            <w:tcW w:w="1413" w:type="dxa"/>
          </w:tcPr>
          <w:p w14:paraId="624C2BC0" w14:textId="43B48746" w:rsidR="7165182A" w:rsidRDefault="7165182A" w:rsidP="7165182A">
            <w:pPr>
              <w:spacing w:after="200"/>
              <w:rPr>
                <w:rFonts w:ascii="Calibri" w:eastAsia="Calibri" w:hAnsi="Calibri" w:cs="Calibri"/>
              </w:rPr>
            </w:pPr>
            <w:r w:rsidRPr="7165182A">
              <w:rPr>
                <w:rFonts w:ascii="Calibri" w:eastAsia="Calibri" w:hAnsi="Calibri" w:cs="Calibri"/>
                <w:color w:val="5B9AD5"/>
              </w:rPr>
              <w:t>Punkt 1 + punkt 2</w:t>
            </w:r>
          </w:p>
          <w:p w14:paraId="7B192BF0" w14:textId="60522EDD" w:rsidR="7165182A" w:rsidRDefault="7165182A" w:rsidP="7165182A">
            <w:pPr>
              <w:spacing w:line="259" w:lineRule="auto"/>
              <w:rPr>
                <w:rFonts w:ascii="Calibri" w:eastAsia="Calibri" w:hAnsi="Calibri" w:cs="Calibri"/>
              </w:rPr>
            </w:pPr>
          </w:p>
          <w:p w14:paraId="473341D9" w14:textId="43863C33" w:rsidR="7165182A" w:rsidRDefault="7165182A" w:rsidP="7165182A">
            <w:pPr>
              <w:spacing w:line="259" w:lineRule="auto"/>
              <w:rPr>
                <w:rFonts w:ascii="Calibri" w:eastAsia="Calibri" w:hAnsi="Calibri" w:cs="Calibri"/>
              </w:rPr>
            </w:pPr>
          </w:p>
          <w:p w14:paraId="5627D98A" w14:textId="1E436A8A" w:rsidR="7165182A" w:rsidRDefault="7165182A" w:rsidP="7165182A">
            <w:pPr>
              <w:spacing w:line="259" w:lineRule="auto"/>
              <w:rPr>
                <w:rFonts w:ascii="Calibri" w:eastAsia="Calibri" w:hAnsi="Calibri" w:cs="Calibri"/>
              </w:rPr>
            </w:pPr>
          </w:p>
          <w:p w14:paraId="106ACE97" w14:textId="0AE4D7E0" w:rsidR="7165182A" w:rsidRDefault="7165182A" w:rsidP="7165182A">
            <w:pPr>
              <w:spacing w:line="259" w:lineRule="auto"/>
              <w:rPr>
                <w:rFonts w:ascii="Calibri" w:eastAsia="Calibri" w:hAnsi="Calibri" w:cs="Calibri"/>
              </w:rPr>
            </w:pPr>
          </w:p>
        </w:tc>
        <w:tc>
          <w:tcPr>
            <w:tcW w:w="2197" w:type="dxa"/>
          </w:tcPr>
          <w:p w14:paraId="7AC59359" w14:textId="5758BED8" w:rsidR="7165182A" w:rsidRDefault="7165182A" w:rsidP="7165182A">
            <w:pPr>
              <w:spacing w:line="259" w:lineRule="auto"/>
              <w:rPr>
                <w:rFonts w:ascii="Calibri" w:eastAsia="Calibri" w:hAnsi="Calibri" w:cs="Calibri"/>
              </w:rPr>
            </w:pPr>
            <w:r w:rsidRPr="7165182A">
              <w:rPr>
                <w:rFonts w:ascii="Calibri" w:eastAsia="Calibri" w:hAnsi="Calibri" w:cs="Calibri"/>
              </w:rPr>
              <w:t>Brugeren tænder for bilen og placerer den, så den kører forlæns ind på banen ved at passere startlinjen.</w:t>
            </w:r>
            <w:r>
              <w:br/>
            </w:r>
            <w:r>
              <w:br/>
            </w:r>
            <w:r w:rsidRPr="7165182A">
              <w:rPr>
                <w:rFonts w:ascii="Calibri" w:eastAsia="Calibri" w:hAnsi="Calibri" w:cs="Calibri"/>
              </w:rPr>
              <w:t>Når bilen har passeret refleksbrik nummer 6, bringes bilen til standsning inden refleksbrik nummer 7 nås.</w:t>
            </w:r>
          </w:p>
        </w:tc>
        <w:tc>
          <w:tcPr>
            <w:tcW w:w="1805" w:type="dxa"/>
          </w:tcPr>
          <w:p w14:paraId="5C536A4A" w14:textId="4EE7E683" w:rsidR="7165182A" w:rsidRDefault="7165182A" w:rsidP="7165182A">
            <w:pPr>
              <w:spacing w:line="259" w:lineRule="auto"/>
              <w:rPr>
                <w:rFonts w:ascii="Calibri" w:eastAsia="Calibri" w:hAnsi="Calibri" w:cs="Calibri"/>
              </w:rPr>
            </w:pPr>
            <w:r w:rsidRPr="7165182A">
              <w:rPr>
                <w:rFonts w:ascii="Calibri" w:eastAsia="Calibri" w:hAnsi="Calibri" w:cs="Calibri"/>
              </w:rPr>
              <w:t xml:space="preserve">Visuel test: Bilen standser mellem refleksbrikkerne </w:t>
            </w:r>
            <w:r>
              <w:br/>
            </w:r>
            <w:r w:rsidRPr="7165182A">
              <w:rPr>
                <w:rFonts w:ascii="Calibri" w:eastAsia="Calibri" w:hAnsi="Calibri" w:cs="Calibri"/>
              </w:rPr>
              <w:t>6 og 7.</w:t>
            </w:r>
          </w:p>
        </w:tc>
        <w:tc>
          <w:tcPr>
            <w:tcW w:w="1805" w:type="dxa"/>
          </w:tcPr>
          <w:p w14:paraId="77D5E1C5" w14:textId="62937559" w:rsidR="7165182A" w:rsidRDefault="009E543F" w:rsidP="7165182A">
            <w:pPr>
              <w:spacing w:after="200"/>
              <w:rPr>
                <w:rFonts w:ascii="Calibri" w:eastAsia="Calibri" w:hAnsi="Calibri" w:cs="Calibri"/>
              </w:rPr>
            </w:pPr>
            <w:r>
              <w:rPr>
                <w:rFonts w:ascii="Calibri" w:eastAsia="Calibri" w:hAnsi="Calibri" w:cs="Calibri"/>
              </w:rPr>
              <w:t xml:space="preserve">Stopper mellem 6 - 7 </w:t>
            </w:r>
            <w:r w:rsidR="003772F3">
              <w:rPr>
                <w:rFonts w:ascii="Calibri" w:eastAsia="Calibri" w:hAnsi="Calibri" w:cs="Calibri"/>
              </w:rPr>
              <w:t>refleksbrikker</w:t>
            </w:r>
          </w:p>
        </w:tc>
        <w:tc>
          <w:tcPr>
            <w:tcW w:w="1805" w:type="dxa"/>
          </w:tcPr>
          <w:p w14:paraId="5266858C" w14:textId="3589C8B7" w:rsidR="7165182A" w:rsidRDefault="003772F3" w:rsidP="7165182A">
            <w:pPr>
              <w:spacing w:after="200"/>
              <w:rPr>
                <w:rFonts w:ascii="Calibri" w:eastAsia="Calibri" w:hAnsi="Calibri" w:cs="Calibri"/>
              </w:rPr>
            </w:pPr>
            <w:r>
              <w:rPr>
                <w:rFonts w:ascii="Calibri" w:eastAsia="Calibri" w:hAnsi="Calibri" w:cs="Calibri"/>
              </w:rPr>
              <w:t xml:space="preserve"> Godkendt</w:t>
            </w:r>
          </w:p>
        </w:tc>
      </w:tr>
      <w:tr w:rsidR="7165182A" w14:paraId="52D4C1CC" w14:textId="77777777" w:rsidTr="00291EAE">
        <w:tc>
          <w:tcPr>
            <w:tcW w:w="1413" w:type="dxa"/>
          </w:tcPr>
          <w:p w14:paraId="3186A61B" w14:textId="08CCF423" w:rsidR="7165182A" w:rsidRDefault="7165182A" w:rsidP="7165182A">
            <w:pPr>
              <w:spacing w:after="200"/>
              <w:rPr>
                <w:rFonts w:ascii="Calibri" w:eastAsia="Calibri" w:hAnsi="Calibri" w:cs="Calibri"/>
              </w:rPr>
            </w:pPr>
            <w:r w:rsidRPr="7165182A">
              <w:rPr>
                <w:rFonts w:ascii="Calibri" w:eastAsia="Calibri" w:hAnsi="Calibri" w:cs="Calibri"/>
                <w:color w:val="5B9AD5"/>
              </w:rPr>
              <w:t>Punkt 3</w:t>
            </w:r>
          </w:p>
        </w:tc>
        <w:tc>
          <w:tcPr>
            <w:tcW w:w="2197" w:type="dxa"/>
          </w:tcPr>
          <w:p w14:paraId="578AB995" w14:textId="58C57989" w:rsidR="7165182A" w:rsidRDefault="7165182A" w:rsidP="7165182A">
            <w:pPr>
              <w:spacing w:after="200"/>
              <w:rPr>
                <w:rFonts w:ascii="Calibri" w:eastAsia="Calibri" w:hAnsi="Calibri" w:cs="Calibri"/>
              </w:rPr>
            </w:pPr>
            <w:r w:rsidRPr="7165182A">
              <w:rPr>
                <w:rFonts w:ascii="Calibri" w:eastAsia="Calibri" w:hAnsi="Calibri" w:cs="Calibri"/>
              </w:rPr>
              <w:t>Bilen bakker, indtil refleksbrik nummer 5 er passeret, og bringes til standsning inden refleksbrik</w:t>
            </w:r>
            <w:r>
              <w:br/>
            </w:r>
            <w:r w:rsidRPr="7165182A">
              <w:rPr>
                <w:rFonts w:ascii="Calibri" w:eastAsia="Calibri" w:hAnsi="Calibri" w:cs="Calibri"/>
              </w:rPr>
              <w:t>nummer 4 nås.</w:t>
            </w:r>
          </w:p>
        </w:tc>
        <w:tc>
          <w:tcPr>
            <w:tcW w:w="1805" w:type="dxa"/>
          </w:tcPr>
          <w:p w14:paraId="3CF7725B" w14:textId="3CE63CB1" w:rsidR="7165182A" w:rsidRDefault="7165182A" w:rsidP="7165182A">
            <w:pPr>
              <w:spacing w:after="200"/>
              <w:rPr>
                <w:rFonts w:ascii="Calibri" w:eastAsia="Calibri" w:hAnsi="Calibri" w:cs="Calibri"/>
              </w:rPr>
            </w:pPr>
            <w:r w:rsidRPr="7165182A">
              <w:rPr>
                <w:rFonts w:ascii="Calibri" w:eastAsia="Calibri" w:hAnsi="Calibri" w:cs="Calibri"/>
              </w:rPr>
              <w:t>Visuel test: Bilen bakker og standser mellem refleksbrikkerne 4 og 5.</w:t>
            </w:r>
          </w:p>
        </w:tc>
        <w:tc>
          <w:tcPr>
            <w:tcW w:w="1805" w:type="dxa"/>
          </w:tcPr>
          <w:p w14:paraId="2631A2FB" w14:textId="16DF65F9" w:rsidR="7165182A" w:rsidRDefault="00C406B1" w:rsidP="7165182A">
            <w:pPr>
              <w:spacing w:after="200"/>
              <w:rPr>
                <w:rFonts w:ascii="Calibri" w:eastAsia="Calibri" w:hAnsi="Calibri" w:cs="Calibri"/>
              </w:rPr>
            </w:pPr>
            <w:r>
              <w:rPr>
                <w:rFonts w:ascii="Calibri" w:eastAsia="Calibri" w:hAnsi="Calibri" w:cs="Calibri"/>
              </w:rPr>
              <w:t>Standser mellem 4 og 5</w:t>
            </w:r>
          </w:p>
        </w:tc>
        <w:tc>
          <w:tcPr>
            <w:tcW w:w="1805" w:type="dxa"/>
          </w:tcPr>
          <w:p w14:paraId="49C79058" w14:textId="616F0394" w:rsidR="7165182A" w:rsidRDefault="003772F3" w:rsidP="7165182A">
            <w:pPr>
              <w:spacing w:after="200"/>
              <w:rPr>
                <w:rFonts w:ascii="Calibri" w:eastAsia="Calibri" w:hAnsi="Calibri" w:cs="Calibri"/>
              </w:rPr>
            </w:pPr>
            <w:r>
              <w:rPr>
                <w:rFonts w:ascii="Calibri" w:eastAsia="Calibri" w:hAnsi="Calibri" w:cs="Calibri"/>
              </w:rPr>
              <w:t>Godkendt</w:t>
            </w:r>
          </w:p>
        </w:tc>
      </w:tr>
      <w:tr w:rsidR="7165182A" w14:paraId="7720D3F5" w14:textId="77777777" w:rsidTr="00291EAE">
        <w:tc>
          <w:tcPr>
            <w:tcW w:w="1413" w:type="dxa"/>
          </w:tcPr>
          <w:p w14:paraId="5330F52E" w14:textId="25A5AD7D" w:rsidR="7165182A" w:rsidRDefault="7165182A" w:rsidP="7165182A">
            <w:pPr>
              <w:spacing w:after="200"/>
              <w:rPr>
                <w:rFonts w:ascii="Calibri" w:eastAsia="Calibri" w:hAnsi="Calibri" w:cs="Calibri"/>
              </w:rPr>
            </w:pPr>
            <w:r w:rsidRPr="7165182A">
              <w:rPr>
                <w:rFonts w:ascii="Calibri" w:eastAsia="Calibri" w:hAnsi="Calibri" w:cs="Calibri"/>
                <w:color w:val="5B9AD5"/>
              </w:rPr>
              <w:t>Punkt 4 + punkt 5</w:t>
            </w:r>
          </w:p>
        </w:tc>
        <w:tc>
          <w:tcPr>
            <w:tcW w:w="2197" w:type="dxa"/>
          </w:tcPr>
          <w:p w14:paraId="2C7BAA38" w14:textId="5EA162A0" w:rsidR="7165182A" w:rsidRDefault="7165182A" w:rsidP="7165182A">
            <w:pPr>
              <w:spacing w:after="200"/>
              <w:rPr>
                <w:rFonts w:ascii="Calibri" w:eastAsia="Calibri" w:hAnsi="Calibri" w:cs="Calibri"/>
              </w:rPr>
            </w:pPr>
            <w:r w:rsidRPr="7165182A">
              <w:rPr>
                <w:rFonts w:ascii="Calibri" w:eastAsia="Calibri" w:hAnsi="Calibri" w:cs="Calibri"/>
              </w:rPr>
              <w:t>Bilen kører forlæns, indtil refleksbrik nummer 7 nås.</w:t>
            </w:r>
          </w:p>
          <w:p w14:paraId="630960AC" w14:textId="1C13F073" w:rsidR="7165182A" w:rsidRDefault="7165182A" w:rsidP="7165182A">
            <w:pPr>
              <w:spacing w:line="259" w:lineRule="auto"/>
              <w:rPr>
                <w:rFonts w:ascii="Calibri" w:eastAsia="Calibri" w:hAnsi="Calibri" w:cs="Calibri"/>
              </w:rPr>
            </w:pPr>
            <w:r w:rsidRPr="7165182A">
              <w:rPr>
                <w:rFonts w:ascii="Calibri" w:eastAsia="Calibri" w:hAnsi="Calibri" w:cs="Calibri"/>
              </w:rPr>
              <w:t>Bilens bringes til standsning i målområdet, der er defineret som området mellem banens slut-ende og en meter efter banens slut-ende. Ved standsning skal hele bilen være placeret i målområdet.</w:t>
            </w:r>
          </w:p>
        </w:tc>
        <w:tc>
          <w:tcPr>
            <w:tcW w:w="1805" w:type="dxa"/>
          </w:tcPr>
          <w:p w14:paraId="76AD85F0" w14:textId="7E165DD7" w:rsidR="7165182A" w:rsidRDefault="7165182A" w:rsidP="7165182A">
            <w:pPr>
              <w:spacing w:after="200"/>
              <w:rPr>
                <w:rFonts w:ascii="Calibri" w:eastAsia="Calibri" w:hAnsi="Calibri" w:cs="Calibri"/>
              </w:rPr>
            </w:pPr>
            <w:r w:rsidRPr="7165182A">
              <w:rPr>
                <w:rFonts w:ascii="Calibri" w:eastAsia="Calibri" w:hAnsi="Calibri" w:cs="Calibri"/>
              </w:rPr>
              <w:t>Visuel test: Bilen standser indenfor måleområdet</w:t>
            </w:r>
          </w:p>
        </w:tc>
        <w:tc>
          <w:tcPr>
            <w:tcW w:w="1805" w:type="dxa"/>
          </w:tcPr>
          <w:p w14:paraId="7153D80E" w14:textId="13AD1D71" w:rsidR="7165182A" w:rsidRDefault="00C406B1" w:rsidP="7165182A">
            <w:pPr>
              <w:spacing w:after="200"/>
              <w:rPr>
                <w:rFonts w:ascii="Calibri" w:eastAsia="Calibri" w:hAnsi="Calibri" w:cs="Calibri"/>
              </w:rPr>
            </w:pPr>
            <w:r>
              <w:rPr>
                <w:rFonts w:ascii="Calibri" w:eastAsia="Calibri" w:hAnsi="Calibri" w:cs="Calibri"/>
              </w:rPr>
              <w:t>Standser ligeefter måleområde</w:t>
            </w:r>
          </w:p>
        </w:tc>
        <w:tc>
          <w:tcPr>
            <w:tcW w:w="1805" w:type="dxa"/>
          </w:tcPr>
          <w:p w14:paraId="01544947" w14:textId="07DE028C" w:rsidR="7165182A" w:rsidRDefault="003772F3" w:rsidP="7165182A">
            <w:pPr>
              <w:spacing w:after="200"/>
              <w:rPr>
                <w:rFonts w:ascii="Calibri" w:eastAsia="Calibri" w:hAnsi="Calibri" w:cs="Calibri"/>
              </w:rPr>
            </w:pPr>
            <w:r>
              <w:rPr>
                <w:rFonts w:ascii="Calibri" w:eastAsia="Calibri" w:hAnsi="Calibri" w:cs="Calibri"/>
              </w:rPr>
              <w:t>Godkendt</w:t>
            </w:r>
          </w:p>
        </w:tc>
      </w:tr>
    </w:tbl>
    <w:p w14:paraId="3AB45FE8" w14:textId="5E98FDF6" w:rsidR="3A208665" w:rsidRDefault="3A208665" w:rsidP="3A208665">
      <w:pPr>
        <w:spacing w:line="276" w:lineRule="auto"/>
        <w:rPr>
          <w:rFonts w:ascii="Calibri" w:eastAsia="Calibri" w:hAnsi="Calibri" w:cs="Calibri"/>
        </w:rPr>
      </w:pPr>
    </w:p>
    <w:tbl>
      <w:tblPr>
        <w:tblStyle w:val="TableGrid"/>
        <w:tblW w:w="9024" w:type="dxa"/>
        <w:tblLayout w:type="fixed"/>
        <w:tblLook w:val="04A0" w:firstRow="1" w:lastRow="0" w:firstColumn="1" w:lastColumn="0" w:noHBand="0" w:noVBand="1"/>
      </w:tblPr>
      <w:tblGrid>
        <w:gridCol w:w="1413"/>
        <w:gridCol w:w="2551"/>
        <w:gridCol w:w="2804"/>
        <w:gridCol w:w="2256"/>
      </w:tblGrid>
      <w:tr w:rsidR="1CBBCCDB" w14:paraId="0B331CF6" w14:textId="77777777" w:rsidTr="00291EAE">
        <w:tc>
          <w:tcPr>
            <w:tcW w:w="1413" w:type="dxa"/>
          </w:tcPr>
          <w:p w14:paraId="0C240DDA" w14:textId="1CA7340A" w:rsidR="1CBBCCDB" w:rsidRDefault="1CBBCCDB" w:rsidP="1CBBCCDB">
            <w:pPr>
              <w:spacing w:after="200"/>
              <w:rPr>
                <w:rFonts w:ascii="Calibri" w:eastAsia="Calibri" w:hAnsi="Calibri" w:cs="Calibri"/>
              </w:rPr>
            </w:pPr>
            <w:r w:rsidRPr="1CBBCCDB">
              <w:rPr>
                <w:rFonts w:ascii="Calibri" w:eastAsia="Calibri" w:hAnsi="Calibri" w:cs="Calibri"/>
                <w:b/>
                <w:color w:val="5B9AD5"/>
              </w:rPr>
              <w:t>Use Case 2:</w:t>
            </w:r>
            <w:r>
              <w:br/>
            </w:r>
            <w:r w:rsidRPr="1CBBCCDB">
              <w:rPr>
                <w:rFonts w:ascii="Calibri" w:eastAsia="Calibri" w:hAnsi="Calibri" w:cs="Calibri"/>
                <w:b/>
                <w:color w:val="5B9AD5"/>
              </w:rPr>
              <w:t>”Afspil lyd”</w:t>
            </w:r>
          </w:p>
        </w:tc>
        <w:tc>
          <w:tcPr>
            <w:tcW w:w="2551" w:type="dxa"/>
          </w:tcPr>
          <w:p w14:paraId="70A5A26A" w14:textId="017EEFF2" w:rsidR="1CBBCCDB" w:rsidRDefault="1CBBCCDB" w:rsidP="1CBBCCDB">
            <w:pPr>
              <w:spacing w:after="200"/>
              <w:rPr>
                <w:rFonts w:ascii="Calibri" w:eastAsia="Calibri" w:hAnsi="Calibri" w:cs="Calibri"/>
              </w:rPr>
            </w:pPr>
            <w:r w:rsidRPr="1CBBCCDB">
              <w:rPr>
                <w:rFonts w:ascii="Calibri" w:eastAsia="Calibri" w:hAnsi="Calibri" w:cs="Calibri"/>
                <w:color w:val="5B9AD5"/>
              </w:rPr>
              <w:t>Test</w:t>
            </w:r>
          </w:p>
        </w:tc>
        <w:tc>
          <w:tcPr>
            <w:tcW w:w="2804" w:type="dxa"/>
          </w:tcPr>
          <w:p w14:paraId="3D3201AC" w14:textId="6411A9FF" w:rsidR="1CBBCCDB" w:rsidRDefault="1CBBCCDB" w:rsidP="1CBBCCDB">
            <w:pPr>
              <w:spacing w:after="200"/>
              <w:rPr>
                <w:rFonts w:ascii="Calibri" w:eastAsia="Calibri" w:hAnsi="Calibri" w:cs="Calibri"/>
              </w:rPr>
            </w:pPr>
            <w:r w:rsidRPr="1CBBCCDB">
              <w:rPr>
                <w:rFonts w:ascii="Calibri" w:eastAsia="Calibri" w:hAnsi="Calibri" w:cs="Calibri"/>
                <w:color w:val="5B9AD5"/>
              </w:rPr>
              <w:t>Forventet</w:t>
            </w:r>
            <w:r>
              <w:br/>
            </w:r>
            <w:r w:rsidRPr="1CBBCCDB">
              <w:rPr>
                <w:rFonts w:ascii="Calibri" w:eastAsia="Calibri" w:hAnsi="Calibri" w:cs="Calibri"/>
                <w:color w:val="5B9AD5"/>
              </w:rPr>
              <w:t>resultat</w:t>
            </w:r>
          </w:p>
        </w:tc>
        <w:tc>
          <w:tcPr>
            <w:tcW w:w="2256" w:type="dxa"/>
          </w:tcPr>
          <w:p w14:paraId="46B8BBC2" w14:textId="51B0E6C9" w:rsidR="1CBBCCDB" w:rsidRDefault="1CBBCCDB" w:rsidP="1CBBCCDB">
            <w:pPr>
              <w:spacing w:after="200"/>
              <w:rPr>
                <w:rFonts w:ascii="Calibri" w:eastAsia="Calibri" w:hAnsi="Calibri" w:cs="Calibri"/>
              </w:rPr>
            </w:pPr>
            <w:r w:rsidRPr="1CBBCCDB">
              <w:rPr>
                <w:rFonts w:ascii="Calibri" w:eastAsia="Calibri" w:hAnsi="Calibri" w:cs="Calibri"/>
                <w:color w:val="5B9AD5"/>
              </w:rPr>
              <w:t>Resultat</w:t>
            </w:r>
          </w:p>
        </w:tc>
      </w:tr>
      <w:tr w:rsidR="1CBBCCDB" w14:paraId="65114D1D" w14:textId="77777777" w:rsidTr="00291EAE">
        <w:tc>
          <w:tcPr>
            <w:tcW w:w="1413" w:type="dxa"/>
          </w:tcPr>
          <w:p w14:paraId="671A240D" w14:textId="1F258873" w:rsidR="1CBBCCDB" w:rsidRDefault="1CBBCCDB" w:rsidP="1CBBCCDB">
            <w:pPr>
              <w:spacing w:after="200"/>
              <w:rPr>
                <w:rFonts w:ascii="Calibri" w:eastAsia="Calibri" w:hAnsi="Calibri" w:cs="Calibri"/>
              </w:rPr>
            </w:pPr>
            <w:r w:rsidRPr="1CBBCCDB">
              <w:rPr>
                <w:rFonts w:ascii="Calibri" w:eastAsia="Calibri" w:hAnsi="Calibri" w:cs="Calibri"/>
                <w:color w:val="5B9AD5"/>
              </w:rPr>
              <w:t>Punkt 1.</w:t>
            </w:r>
          </w:p>
          <w:p w14:paraId="2F6E7703" w14:textId="19B5FCEE" w:rsidR="1CBBCCDB" w:rsidRDefault="1CBBCCDB" w:rsidP="1CBBCCDB">
            <w:pPr>
              <w:spacing w:line="259" w:lineRule="auto"/>
              <w:rPr>
                <w:rFonts w:ascii="Calibri" w:eastAsia="Calibri" w:hAnsi="Calibri" w:cs="Calibri"/>
              </w:rPr>
            </w:pPr>
          </w:p>
          <w:p w14:paraId="445982F7" w14:textId="0A1E6255" w:rsidR="1CBBCCDB" w:rsidRDefault="1CBBCCDB" w:rsidP="1CBBCCDB">
            <w:pPr>
              <w:spacing w:line="259" w:lineRule="auto"/>
              <w:rPr>
                <w:rFonts w:ascii="Calibri" w:eastAsia="Calibri" w:hAnsi="Calibri" w:cs="Calibri"/>
              </w:rPr>
            </w:pPr>
          </w:p>
          <w:p w14:paraId="16818753" w14:textId="1D10A12A" w:rsidR="1CBBCCDB" w:rsidRDefault="1CBBCCDB" w:rsidP="1CBBCCDB">
            <w:pPr>
              <w:spacing w:line="259" w:lineRule="auto"/>
              <w:rPr>
                <w:rFonts w:ascii="Calibri" w:eastAsia="Calibri" w:hAnsi="Calibri" w:cs="Calibri"/>
              </w:rPr>
            </w:pPr>
          </w:p>
        </w:tc>
        <w:tc>
          <w:tcPr>
            <w:tcW w:w="2551" w:type="dxa"/>
          </w:tcPr>
          <w:p w14:paraId="1782768E" w14:textId="13366502" w:rsidR="1CBBCCDB" w:rsidRDefault="1CBBCCDB" w:rsidP="1CBBCCDB">
            <w:pPr>
              <w:spacing w:line="259" w:lineRule="auto"/>
              <w:rPr>
                <w:rFonts w:ascii="Calibri" w:eastAsia="Calibri" w:hAnsi="Calibri" w:cs="Calibri"/>
              </w:rPr>
            </w:pPr>
            <w:r w:rsidRPr="1CBBCCDB">
              <w:rPr>
                <w:rFonts w:ascii="Calibri" w:eastAsia="Calibri" w:hAnsi="Calibri" w:cs="Calibri"/>
              </w:rPr>
              <w:t>Use Case 1 ”Kør banen” udføres.</w:t>
            </w:r>
          </w:p>
        </w:tc>
        <w:tc>
          <w:tcPr>
            <w:tcW w:w="2804" w:type="dxa"/>
          </w:tcPr>
          <w:p w14:paraId="1579CC01" w14:textId="5B0ACC7E" w:rsidR="1CBBCCDB" w:rsidRDefault="1CBBCCDB" w:rsidP="1CBBCCDB">
            <w:pPr>
              <w:spacing w:after="200"/>
              <w:rPr>
                <w:rFonts w:ascii="Calibri" w:eastAsia="Calibri" w:hAnsi="Calibri" w:cs="Calibri"/>
              </w:rPr>
            </w:pPr>
            <w:r w:rsidRPr="1CBBCCDB">
              <w:rPr>
                <w:rFonts w:ascii="Calibri" w:eastAsia="Calibri" w:hAnsi="Calibri" w:cs="Calibri"/>
                <w:color w:val="5B9AD5"/>
              </w:rPr>
              <w:t>Akustisk test: Når bilen tændes for at køre ind på banen: Der afspilles en specifik ”startlyd” eller ”startmelodi”.</w:t>
            </w:r>
          </w:p>
        </w:tc>
        <w:tc>
          <w:tcPr>
            <w:tcW w:w="2256" w:type="dxa"/>
          </w:tcPr>
          <w:p w14:paraId="0A86C013" w14:textId="23BD690B" w:rsidR="1CBBCCDB" w:rsidRDefault="0F6521BA" w:rsidP="1CBBCCDB">
            <w:pPr>
              <w:spacing w:after="200"/>
              <w:rPr>
                <w:rFonts w:ascii="Calibri" w:eastAsia="Calibri" w:hAnsi="Calibri" w:cs="Calibri"/>
              </w:rPr>
            </w:pPr>
            <w:r w:rsidRPr="03CAB187">
              <w:rPr>
                <w:rFonts w:ascii="Calibri" w:eastAsia="Calibri" w:hAnsi="Calibri" w:cs="Calibri"/>
              </w:rPr>
              <w:t>Godkendt</w:t>
            </w:r>
          </w:p>
        </w:tc>
      </w:tr>
      <w:tr w:rsidR="1CBBCCDB" w14:paraId="00788DDD" w14:textId="77777777" w:rsidTr="00291EAE">
        <w:tc>
          <w:tcPr>
            <w:tcW w:w="1413" w:type="dxa"/>
          </w:tcPr>
          <w:p w14:paraId="2949400F" w14:textId="1DB43684" w:rsidR="1CBBCCDB" w:rsidRDefault="1CBBCCDB" w:rsidP="1CBBCCDB">
            <w:pPr>
              <w:spacing w:after="200"/>
              <w:rPr>
                <w:rFonts w:ascii="Calibri" w:eastAsia="Calibri" w:hAnsi="Calibri" w:cs="Calibri"/>
              </w:rPr>
            </w:pPr>
            <w:r w:rsidRPr="1CBBCCDB">
              <w:rPr>
                <w:rFonts w:ascii="Calibri" w:eastAsia="Calibri" w:hAnsi="Calibri" w:cs="Calibri"/>
                <w:color w:val="5B9AD5"/>
              </w:rPr>
              <w:t>Punkt 2.</w:t>
            </w:r>
          </w:p>
        </w:tc>
        <w:tc>
          <w:tcPr>
            <w:tcW w:w="2551" w:type="dxa"/>
          </w:tcPr>
          <w:p w14:paraId="4E5B36D4" w14:textId="78651687" w:rsidR="1CBBCCDB" w:rsidRDefault="1CBBCCDB" w:rsidP="1CBBCCDB">
            <w:pPr>
              <w:spacing w:line="259" w:lineRule="auto"/>
              <w:rPr>
                <w:rFonts w:ascii="Calibri" w:eastAsia="Calibri" w:hAnsi="Calibri" w:cs="Calibri"/>
              </w:rPr>
            </w:pPr>
            <w:r w:rsidRPr="1CBBCCDB">
              <w:rPr>
                <w:rFonts w:ascii="Calibri" w:eastAsia="Calibri" w:hAnsi="Calibri" w:cs="Calibri"/>
              </w:rPr>
              <w:t>Use Case 1 ”Kør banen” udføres.</w:t>
            </w:r>
          </w:p>
          <w:p w14:paraId="343E3593" w14:textId="1BF6D727" w:rsidR="1CBBCCDB" w:rsidRDefault="1CBBCCDB" w:rsidP="1CBBCCDB">
            <w:pPr>
              <w:spacing w:line="259" w:lineRule="auto"/>
              <w:rPr>
                <w:rFonts w:ascii="Calibri" w:eastAsia="Calibri" w:hAnsi="Calibri" w:cs="Calibri"/>
              </w:rPr>
            </w:pPr>
          </w:p>
        </w:tc>
        <w:tc>
          <w:tcPr>
            <w:tcW w:w="2804" w:type="dxa"/>
          </w:tcPr>
          <w:p w14:paraId="2D0F7981" w14:textId="091CF629" w:rsidR="1CBBCCDB" w:rsidRDefault="1CBBCCDB" w:rsidP="1CBBCCDB">
            <w:pPr>
              <w:spacing w:after="200"/>
              <w:rPr>
                <w:rFonts w:ascii="Calibri" w:eastAsia="Calibri" w:hAnsi="Calibri" w:cs="Calibri"/>
              </w:rPr>
            </w:pPr>
            <w:r w:rsidRPr="1CBBCCDB">
              <w:rPr>
                <w:rFonts w:ascii="Calibri" w:eastAsia="Calibri" w:hAnsi="Calibri" w:cs="Calibri"/>
              </w:rPr>
              <w:t>Akustisk test: Hver gang en refleksbrik passeres, afspilles en specifik ”refleksbriklyd”.</w:t>
            </w:r>
          </w:p>
        </w:tc>
        <w:tc>
          <w:tcPr>
            <w:tcW w:w="2256" w:type="dxa"/>
          </w:tcPr>
          <w:p w14:paraId="0792A8E1" w14:textId="7EA9B2B3" w:rsidR="1CBBCCDB" w:rsidRDefault="4D24EDF6" w:rsidP="1CBBCCDB">
            <w:pPr>
              <w:spacing w:after="200"/>
              <w:rPr>
                <w:rFonts w:ascii="Calibri" w:eastAsia="Calibri" w:hAnsi="Calibri" w:cs="Calibri"/>
              </w:rPr>
            </w:pPr>
            <w:r w:rsidRPr="03CAB187">
              <w:rPr>
                <w:rFonts w:ascii="Calibri" w:eastAsia="Calibri" w:hAnsi="Calibri" w:cs="Calibri"/>
              </w:rPr>
              <w:t>Godkendt</w:t>
            </w:r>
          </w:p>
        </w:tc>
      </w:tr>
      <w:tr w:rsidR="1CBBCCDB" w14:paraId="0B0C7DDD" w14:textId="77777777" w:rsidTr="00291EAE">
        <w:tc>
          <w:tcPr>
            <w:tcW w:w="1413" w:type="dxa"/>
          </w:tcPr>
          <w:p w14:paraId="64DE54D0" w14:textId="69EA934F" w:rsidR="1CBBCCDB" w:rsidRDefault="1CBBCCDB" w:rsidP="1CBBCCDB">
            <w:pPr>
              <w:spacing w:after="200"/>
              <w:rPr>
                <w:rFonts w:ascii="Calibri" w:eastAsia="Calibri" w:hAnsi="Calibri" w:cs="Calibri"/>
              </w:rPr>
            </w:pPr>
            <w:r w:rsidRPr="1CBBCCDB">
              <w:rPr>
                <w:rFonts w:ascii="Calibri" w:eastAsia="Calibri" w:hAnsi="Calibri" w:cs="Calibri"/>
                <w:color w:val="5B9AD5"/>
              </w:rPr>
              <w:t>Punkt 3.</w:t>
            </w:r>
          </w:p>
        </w:tc>
        <w:tc>
          <w:tcPr>
            <w:tcW w:w="2551" w:type="dxa"/>
          </w:tcPr>
          <w:p w14:paraId="05FB0BF4" w14:textId="75FBA74C" w:rsidR="1CBBCCDB" w:rsidRDefault="1CBBCCDB" w:rsidP="1CBBCCDB">
            <w:pPr>
              <w:spacing w:line="259" w:lineRule="auto"/>
              <w:rPr>
                <w:rFonts w:ascii="Calibri" w:eastAsia="Calibri" w:hAnsi="Calibri" w:cs="Calibri"/>
              </w:rPr>
            </w:pPr>
            <w:r w:rsidRPr="1CBBCCDB">
              <w:rPr>
                <w:rFonts w:ascii="Calibri" w:eastAsia="Calibri" w:hAnsi="Calibri" w:cs="Calibri"/>
              </w:rPr>
              <w:t>Use Case 1 ”Kør banen” udføres.</w:t>
            </w:r>
          </w:p>
          <w:p w14:paraId="1D60E031" w14:textId="37F3CD74" w:rsidR="1CBBCCDB" w:rsidRDefault="1CBBCCDB" w:rsidP="1CBBCCDB">
            <w:pPr>
              <w:spacing w:line="259" w:lineRule="auto"/>
              <w:rPr>
                <w:rFonts w:ascii="Calibri" w:eastAsia="Calibri" w:hAnsi="Calibri" w:cs="Calibri"/>
              </w:rPr>
            </w:pPr>
          </w:p>
        </w:tc>
        <w:tc>
          <w:tcPr>
            <w:tcW w:w="2804" w:type="dxa"/>
          </w:tcPr>
          <w:p w14:paraId="6F65E788" w14:textId="7732A7DF" w:rsidR="1CBBCCDB" w:rsidRDefault="1CBBCCDB" w:rsidP="1CBBCCDB">
            <w:pPr>
              <w:spacing w:after="200"/>
              <w:rPr>
                <w:rFonts w:ascii="Calibri" w:eastAsia="Calibri" w:hAnsi="Calibri" w:cs="Calibri"/>
              </w:rPr>
            </w:pPr>
            <w:r w:rsidRPr="1CBBCCDB">
              <w:rPr>
                <w:rFonts w:ascii="Calibri" w:eastAsia="Calibri" w:hAnsi="Calibri" w:cs="Calibri"/>
              </w:rPr>
              <w:t>Akustisk test: Når refleksbrik nummer 7 passeres, afspilles en specifik ”slutlyd” eller ”slutmelodi”.</w:t>
            </w:r>
          </w:p>
        </w:tc>
        <w:tc>
          <w:tcPr>
            <w:tcW w:w="2256" w:type="dxa"/>
          </w:tcPr>
          <w:p w14:paraId="6227D1C4" w14:textId="2CA0433C" w:rsidR="1CBBCCDB" w:rsidRDefault="01C94329" w:rsidP="1CBBCCDB">
            <w:pPr>
              <w:spacing w:after="200"/>
              <w:rPr>
                <w:rFonts w:ascii="Calibri" w:eastAsia="Calibri" w:hAnsi="Calibri" w:cs="Calibri"/>
              </w:rPr>
            </w:pPr>
            <w:r w:rsidRPr="03CAB187">
              <w:rPr>
                <w:rFonts w:ascii="Calibri" w:eastAsia="Calibri" w:hAnsi="Calibri" w:cs="Calibri"/>
              </w:rPr>
              <w:t>Godkendt</w:t>
            </w:r>
          </w:p>
        </w:tc>
      </w:tr>
    </w:tbl>
    <w:p w14:paraId="1D768C74" w14:textId="113027EC" w:rsidR="7E3493A4" w:rsidRDefault="7E3493A4" w:rsidP="7E3493A4">
      <w:pPr>
        <w:rPr>
          <w:rFonts w:ascii="Calibri" w:eastAsia="Calibri" w:hAnsi="Calibri" w:cs="Calibri"/>
        </w:rPr>
      </w:pPr>
    </w:p>
    <w:tbl>
      <w:tblPr>
        <w:tblStyle w:val="TableGrid"/>
        <w:tblW w:w="9025" w:type="dxa"/>
        <w:tblLayout w:type="fixed"/>
        <w:tblLook w:val="06A0" w:firstRow="1" w:lastRow="0" w:firstColumn="1" w:lastColumn="0" w:noHBand="1" w:noVBand="1"/>
      </w:tblPr>
      <w:tblGrid>
        <w:gridCol w:w="1413"/>
        <w:gridCol w:w="2197"/>
        <w:gridCol w:w="1805"/>
        <w:gridCol w:w="1805"/>
        <w:gridCol w:w="1805"/>
      </w:tblGrid>
      <w:tr w:rsidR="4B72D207" w14:paraId="4E255C57" w14:textId="77777777" w:rsidTr="00291EAE">
        <w:tc>
          <w:tcPr>
            <w:tcW w:w="1413" w:type="dxa"/>
          </w:tcPr>
          <w:p w14:paraId="77BABDB0" w14:textId="45CF553A" w:rsidR="4B72D207" w:rsidRDefault="4B72D207" w:rsidP="4B72D207">
            <w:pPr>
              <w:spacing w:after="200"/>
              <w:rPr>
                <w:rFonts w:ascii="Calibri" w:eastAsia="Calibri" w:hAnsi="Calibri" w:cs="Calibri"/>
              </w:rPr>
            </w:pPr>
            <w:r w:rsidRPr="4B72D207">
              <w:rPr>
                <w:rFonts w:ascii="Calibri" w:eastAsia="Calibri" w:hAnsi="Calibri" w:cs="Calibri"/>
                <w:b/>
                <w:color w:val="5B9AD5"/>
              </w:rPr>
              <w:t>Use Case 5:</w:t>
            </w:r>
            <w:r>
              <w:br/>
            </w:r>
            <w:r w:rsidRPr="4B72D207">
              <w:rPr>
                <w:rFonts w:ascii="Calibri" w:eastAsia="Calibri" w:hAnsi="Calibri" w:cs="Calibri"/>
                <w:b/>
                <w:color w:val="5B9AD5"/>
              </w:rPr>
              <w:t>”Kørsel”</w:t>
            </w:r>
          </w:p>
        </w:tc>
        <w:tc>
          <w:tcPr>
            <w:tcW w:w="2197" w:type="dxa"/>
          </w:tcPr>
          <w:p w14:paraId="009692BB" w14:textId="26D47657" w:rsidR="4B72D207" w:rsidRDefault="4B72D207" w:rsidP="4B72D207">
            <w:pPr>
              <w:spacing w:after="200"/>
              <w:rPr>
                <w:rFonts w:ascii="Calibri" w:eastAsia="Calibri" w:hAnsi="Calibri" w:cs="Calibri"/>
              </w:rPr>
            </w:pPr>
            <w:r w:rsidRPr="4B72D207">
              <w:rPr>
                <w:rFonts w:ascii="Calibri" w:eastAsia="Calibri" w:hAnsi="Calibri" w:cs="Calibri"/>
                <w:color w:val="5B9AD5"/>
              </w:rPr>
              <w:t>Test</w:t>
            </w:r>
          </w:p>
        </w:tc>
        <w:tc>
          <w:tcPr>
            <w:tcW w:w="1805" w:type="dxa"/>
          </w:tcPr>
          <w:p w14:paraId="428EDB8E" w14:textId="2160EF1C" w:rsidR="4B72D207" w:rsidRDefault="4B72D207" w:rsidP="4B72D207">
            <w:pPr>
              <w:spacing w:after="200"/>
              <w:rPr>
                <w:rFonts w:ascii="Calibri" w:eastAsia="Calibri" w:hAnsi="Calibri" w:cs="Calibri"/>
              </w:rPr>
            </w:pPr>
            <w:r w:rsidRPr="4B72D207">
              <w:rPr>
                <w:rFonts w:ascii="Calibri" w:eastAsia="Calibri" w:hAnsi="Calibri" w:cs="Calibri"/>
                <w:color w:val="5B9AD5"/>
              </w:rPr>
              <w:t>Forventet</w:t>
            </w:r>
            <w:r>
              <w:br/>
            </w:r>
            <w:r w:rsidRPr="4B72D207">
              <w:rPr>
                <w:rFonts w:ascii="Calibri" w:eastAsia="Calibri" w:hAnsi="Calibri" w:cs="Calibri"/>
                <w:color w:val="5B9AD5"/>
              </w:rPr>
              <w:t>resultat</w:t>
            </w:r>
          </w:p>
        </w:tc>
        <w:tc>
          <w:tcPr>
            <w:tcW w:w="1805" w:type="dxa"/>
          </w:tcPr>
          <w:p w14:paraId="19393820" w14:textId="2C01844A" w:rsidR="4B72D207" w:rsidRDefault="4B72D207" w:rsidP="4B72D207">
            <w:pPr>
              <w:spacing w:after="200"/>
              <w:rPr>
                <w:rFonts w:ascii="Calibri" w:eastAsia="Calibri" w:hAnsi="Calibri" w:cs="Calibri"/>
              </w:rPr>
            </w:pPr>
            <w:r w:rsidRPr="4B72D207">
              <w:rPr>
                <w:rFonts w:ascii="Calibri" w:eastAsia="Calibri" w:hAnsi="Calibri" w:cs="Calibri"/>
                <w:color w:val="5B9AD5"/>
              </w:rPr>
              <w:t>Resultat</w:t>
            </w:r>
          </w:p>
        </w:tc>
        <w:tc>
          <w:tcPr>
            <w:tcW w:w="1805" w:type="dxa"/>
          </w:tcPr>
          <w:p w14:paraId="2DA27CDB" w14:textId="22EFBE32" w:rsidR="4B72D207" w:rsidRDefault="4B72D207" w:rsidP="4B72D207">
            <w:pPr>
              <w:spacing w:after="200"/>
              <w:rPr>
                <w:rFonts w:ascii="Calibri" w:eastAsia="Calibri" w:hAnsi="Calibri" w:cs="Calibri"/>
              </w:rPr>
            </w:pPr>
            <w:r w:rsidRPr="4B72D207">
              <w:rPr>
                <w:rFonts w:ascii="Calibri" w:eastAsia="Calibri" w:hAnsi="Calibri" w:cs="Calibri"/>
                <w:color w:val="5B9AD5"/>
              </w:rPr>
              <w:t>Godkendt/</w:t>
            </w:r>
            <w:r>
              <w:br/>
            </w:r>
            <w:r w:rsidRPr="4B72D207">
              <w:rPr>
                <w:rFonts w:ascii="Calibri" w:eastAsia="Calibri" w:hAnsi="Calibri" w:cs="Calibri"/>
                <w:color w:val="5B9AD5"/>
              </w:rPr>
              <w:t>kommentar</w:t>
            </w:r>
          </w:p>
        </w:tc>
      </w:tr>
      <w:tr w:rsidR="4B72D207" w14:paraId="30437148" w14:textId="77777777" w:rsidTr="00291EAE">
        <w:tc>
          <w:tcPr>
            <w:tcW w:w="1413" w:type="dxa"/>
          </w:tcPr>
          <w:p w14:paraId="6E0BA4C1" w14:textId="705A5E86" w:rsidR="4B72D207" w:rsidRDefault="4B72D207" w:rsidP="4B72D207">
            <w:pPr>
              <w:spacing w:after="200"/>
              <w:rPr>
                <w:rFonts w:ascii="Calibri" w:eastAsia="Calibri" w:hAnsi="Calibri" w:cs="Calibri"/>
              </w:rPr>
            </w:pPr>
            <w:r w:rsidRPr="4B72D207">
              <w:rPr>
                <w:rFonts w:ascii="Calibri" w:eastAsia="Calibri" w:hAnsi="Calibri" w:cs="Calibri"/>
                <w:color w:val="5B9AD5"/>
              </w:rPr>
              <w:t>Punkt 1.</w:t>
            </w:r>
          </w:p>
        </w:tc>
        <w:tc>
          <w:tcPr>
            <w:tcW w:w="2197" w:type="dxa"/>
          </w:tcPr>
          <w:p w14:paraId="0D8B40FC" w14:textId="0BF10E6D" w:rsidR="4B72D207" w:rsidRDefault="4B72D207" w:rsidP="4B72D207">
            <w:pPr>
              <w:rPr>
                <w:rFonts w:ascii="Calibri" w:eastAsia="Calibri" w:hAnsi="Calibri" w:cs="Calibri"/>
              </w:rPr>
            </w:pPr>
            <w:r w:rsidRPr="4B72D207">
              <w:rPr>
                <w:rFonts w:ascii="Calibri" w:eastAsia="Calibri" w:hAnsi="Calibri" w:cs="Calibri"/>
              </w:rPr>
              <w:t>Use Case 1 “Kør banen” udføres. Under kørsel påvirkes SW2 på Arduino shield’et.</w:t>
            </w:r>
          </w:p>
          <w:p w14:paraId="291AED22" w14:textId="2EC9301A" w:rsidR="4B72D207" w:rsidRDefault="4B72D207" w:rsidP="4B72D207">
            <w:pPr>
              <w:rPr>
                <w:rFonts w:ascii="Calibri" w:eastAsia="Calibri" w:hAnsi="Calibri" w:cs="Calibri"/>
              </w:rPr>
            </w:pPr>
            <w:r w:rsidRPr="4B72D207">
              <w:rPr>
                <w:rFonts w:ascii="Calibri" w:eastAsia="Calibri" w:hAnsi="Calibri" w:cs="Calibri"/>
              </w:rPr>
              <w:t>Bilen placeres ved startlinjen og SW2 påvirkes igen.</w:t>
            </w:r>
          </w:p>
        </w:tc>
        <w:tc>
          <w:tcPr>
            <w:tcW w:w="1805" w:type="dxa"/>
          </w:tcPr>
          <w:p w14:paraId="20DD3F34" w14:textId="087FA4EF" w:rsidR="4B72D207" w:rsidRDefault="4B72D207" w:rsidP="4B72D207">
            <w:pPr>
              <w:rPr>
                <w:rFonts w:ascii="Calibri" w:eastAsia="Calibri" w:hAnsi="Calibri" w:cs="Calibri"/>
              </w:rPr>
            </w:pPr>
            <w:r w:rsidRPr="4B72D207">
              <w:rPr>
                <w:rFonts w:ascii="Calibri" w:eastAsia="Calibri" w:hAnsi="Calibri" w:cs="Calibri"/>
              </w:rPr>
              <w:t>Ved påvirkning af SW2 under kørsel stopper bilen. Når SW2 påvirkes igen kører bilen jf. Use Case 1.</w:t>
            </w:r>
          </w:p>
        </w:tc>
        <w:tc>
          <w:tcPr>
            <w:tcW w:w="1805" w:type="dxa"/>
          </w:tcPr>
          <w:p w14:paraId="345167BE" w14:textId="348ECAEA" w:rsidR="4B72D207" w:rsidRDefault="601905CC" w:rsidP="4B72D207">
            <w:pPr>
              <w:rPr>
                <w:rFonts w:ascii="Calibri" w:eastAsia="Calibri" w:hAnsi="Calibri" w:cs="Calibri"/>
              </w:rPr>
            </w:pPr>
            <w:r w:rsidRPr="2B58003C">
              <w:rPr>
                <w:rFonts w:ascii="Calibri" w:eastAsia="Calibri" w:hAnsi="Calibri" w:cs="Calibri"/>
              </w:rPr>
              <w:t xml:space="preserve">Under kørsel og man trykker på SW2 stopper </w:t>
            </w:r>
            <w:r w:rsidRPr="3D10DAC4">
              <w:rPr>
                <w:rFonts w:ascii="Calibri" w:eastAsia="Calibri" w:hAnsi="Calibri" w:cs="Calibri"/>
              </w:rPr>
              <w:t>bilen og er klar til starte igen.</w:t>
            </w:r>
          </w:p>
        </w:tc>
        <w:tc>
          <w:tcPr>
            <w:tcW w:w="1805" w:type="dxa"/>
          </w:tcPr>
          <w:p w14:paraId="328DE7BD" w14:textId="75C59B6A" w:rsidR="4B72D207" w:rsidRDefault="601905CC" w:rsidP="4B72D207">
            <w:pPr>
              <w:rPr>
                <w:rFonts w:ascii="Calibri" w:eastAsia="Calibri" w:hAnsi="Calibri" w:cs="Calibri"/>
              </w:rPr>
            </w:pPr>
            <w:r w:rsidRPr="3D10DAC4">
              <w:rPr>
                <w:rFonts w:ascii="Calibri" w:eastAsia="Calibri" w:hAnsi="Calibri" w:cs="Calibri"/>
              </w:rPr>
              <w:t>Godkendt</w:t>
            </w:r>
          </w:p>
        </w:tc>
      </w:tr>
      <w:tr w:rsidR="4B72D207" w14:paraId="27821DB4" w14:textId="77777777" w:rsidTr="00291EAE">
        <w:tc>
          <w:tcPr>
            <w:tcW w:w="1413" w:type="dxa"/>
          </w:tcPr>
          <w:p w14:paraId="5720606C" w14:textId="416D6161" w:rsidR="4B72D207" w:rsidRDefault="4B72D207" w:rsidP="4B72D207">
            <w:pPr>
              <w:spacing w:after="200"/>
              <w:rPr>
                <w:rFonts w:ascii="Calibri" w:eastAsia="Calibri" w:hAnsi="Calibri" w:cs="Calibri"/>
              </w:rPr>
            </w:pPr>
            <w:r w:rsidRPr="4B72D207">
              <w:rPr>
                <w:rFonts w:ascii="Calibri" w:eastAsia="Calibri" w:hAnsi="Calibri" w:cs="Calibri"/>
                <w:color w:val="5B9AD5"/>
              </w:rPr>
              <w:t>Punkt 2.</w:t>
            </w:r>
          </w:p>
        </w:tc>
        <w:tc>
          <w:tcPr>
            <w:tcW w:w="2197" w:type="dxa"/>
          </w:tcPr>
          <w:p w14:paraId="4DDA3115" w14:textId="6FC96850" w:rsidR="4B72D207" w:rsidRDefault="4B72D207" w:rsidP="4B72D207">
            <w:pPr>
              <w:rPr>
                <w:rFonts w:ascii="Calibri" w:eastAsia="Calibri" w:hAnsi="Calibri" w:cs="Calibri"/>
              </w:rPr>
            </w:pPr>
            <w:r w:rsidRPr="4B72D207">
              <w:rPr>
                <w:rFonts w:ascii="Calibri" w:eastAsia="Calibri" w:hAnsi="Calibri" w:cs="Calibri"/>
              </w:rPr>
              <w:t>Use Case 1 “Kør banen” udføres. Under kørsel påvirkes SW3 på Arduino shield’et.</w:t>
            </w:r>
          </w:p>
          <w:p w14:paraId="14E1CD85" w14:textId="569917D7" w:rsidR="4B72D207" w:rsidRDefault="4B72D207" w:rsidP="4B72D207">
            <w:pPr>
              <w:rPr>
                <w:rFonts w:ascii="Calibri" w:eastAsia="Calibri" w:hAnsi="Calibri" w:cs="Calibri"/>
              </w:rPr>
            </w:pPr>
            <w:r w:rsidRPr="4B72D207">
              <w:rPr>
                <w:rFonts w:ascii="Calibri" w:eastAsia="Calibri" w:hAnsi="Calibri" w:cs="Calibri"/>
              </w:rPr>
              <w:t>Bilen placeres ved startlinjen og SW2 påvirkes. Herefter påvirkes reset-knappen og efterfølgende SW2 igen.</w:t>
            </w:r>
          </w:p>
        </w:tc>
        <w:tc>
          <w:tcPr>
            <w:tcW w:w="1805" w:type="dxa"/>
          </w:tcPr>
          <w:p w14:paraId="3DECE572" w14:textId="0ED7BA08" w:rsidR="4B72D207" w:rsidRDefault="4B72D207" w:rsidP="4B72D207">
            <w:pPr>
              <w:rPr>
                <w:rFonts w:ascii="Calibri" w:eastAsia="Calibri" w:hAnsi="Calibri" w:cs="Calibri"/>
              </w:rPr>
            </w:pPr>
            <w:r w:rsidRPr="4B72D207">
              <w:rPr>
                <w:rFonts w:ascii="Calibri" w:eastAsia="Calibri" w:hAnsi="Calibri" w:cs="Calibri"/>
              </w:rPr>
              <w:t xml:space="preserve">Ved påvirkning af SW3 under kørsel stopper bilen og slukker lys og lyd. Ved påvirkning af SW2 sker intet, men ved påvirkning af reset-knappen og herefter SW2 </w:t>
            </w:r>
            <w:r>
              <w:br/>
            </w:r>
            <w:r w:rsidRPr="4B72D207">
              <w:rPr>
                <w:rFonts w:ascii="Calibri" w:eastAsia="Calibri" w:hAnsi="Calibri" w:cs="Calibri"/>
              </w:rPr>
              <w:t>kører bilen jf. Use Case 1.</w:t>
            </w:r>
          </w:p>
        </w:tc>
        <w:tc>
          <w:tcPr>
            <w:tcW w:w="1805" w:type="dxa"/>
          </w:tcPr>
          <w:p w14:paraId="2EE45A70" w14:textId="5359D532" w:rsidR="4B72D207" w:rsidRDefault="415D7EB1" w:rsidP="4B72D207">
            <w:pPr>
              <w:rPr>
                <w:rFonts w:ascii="Calibri" w:eastAsia="Calibri" w:hAnsi="Calibri" w:cs="Calibri"/>
              </w:rPr>
            </w:pPr>
            <w:r w:rsidRPr="2E24B0C6">
              <w:rPr>
                <w:rFonts w:ascii="Calibri" w:eastAsia="Calibri" w:hAnsi="Calibri" w:cs="Calibri"/>
              </w:rPr>
              <w:t>Under kørsel og man trykker på SW3 stopper lys, lyd og bilen og man kan ikke trykke på SW2 for at starte igen. Man skal trykke på reset knappen.</w:t>
            </w:r>
          </w:p>
        </w:tc>
        <w:tc>
          <w:tcPr>
            <w:tcW w:w="1805" w:type="dxa"/>
          </w:tcPr>
          <w:p w14:paraId="290DA900" w14:textId="732EC202" w:rsidR="4B72D207" w:rsidRDefault="415D7EB1" w:rsidP="4B72D207">
            <w:pPr>
              <w:rPr>
                <w:rFonts w:ascii="Calibri" w:eastAsia="Calibri" w:hAnsi="Calibri" w:cs="Calibri"/>
              </w:rPr>
            </w:pPr>
            <w:r w:rsidRPr="03CAB187">
              <w:rPr>
                <w:rFonts w:ascii="Calibri" w:eastAsia="Calibri" w:hAnsi="Calibri" w:cs="Calibri"/>
              </w:rPr>
              <w:t>Godkendt</w:t>
            </w:r>
          </w:p>
        </w:tc>
      </w:tr>
      <w:tr w:rsidR="4B72D207" w14:paraId="1087B50F" w14:textId="77777777" w:rsidTr="00291EAE">
        <w:tc>
          <w:tcPr>
            <w:tcW w:w="1413" w:type="dxa"/>
          </w:tcPr>
          <w:p w14:paraId="7233F465" w14:textId="25DFC5F4" w:rsidR="4B72D207" w:rsidRDefault="4B72D207" w:rsidP="4B72D207">
            <w:pPr>
              <w:spacing w:after="200"/>
              <w:rPr>
                <w:rFonts w:ascii="Calibri" w:eastAsia="Calibri" w:hAnsi="Calibri" w:cs="Calibri"/>
              </w:rPr>
            </w:pPr>
            <w:r w:rsidRPr="4B72D207">
              <w:rPr>
                <w:rFonts w:ascii="Calibri" w:eastAsia="Calibri" w:hAnsi="Calibri" w:cs="Calibri"/>
                <w:color w:val="5B9AD5"/>
              </w:rPr>
              <w:t>Punkt 3.</w:t>
            </w:r>
          </w:p>
        </w:tc>
        <w:tc>
          <w:tcPr>
            <w:tcW w:w="2197" w:type="dxa"/>
          </w:tcPr>
          <w:p w14:paraId="36AB5511" w14:textId="0625DAF3" w:rsidR="4B72D207" w:rsidRDefault="4B72D207" w:rsidP="4B72D207">
            <w:pPr>
              <w:rPr>
                <w:rFonts w:ascii="Calibri" w:eastAsia="Calibri" w:hAnsi="Calibri" w:cs="Calibri"/>
              </w:rPr>
            </w:pPr>
            <w:r w:rsidRPr="4B72D207">
              <w:rPr>
                <w:rFonts w:ascii="Calibri" w:eastAsia="Calibri" w:hAnsi="Calibri" w:cs="Calibri"/>
              </w:rPr>
              <w:t>Use Case 1 “Kør banen” udføres. Efter endt kørsel placeres bilen ved startlinjen og SW2 påvirkes igen.</w:t>
            </w:r>
          </w:p>
        </w:tc>
        <w:tc>
          <w:tcPr>
            <w:tcW w:w="1805" w:type="dxa"/>
          </w:tcPr>
          <w:p w14:paraId="70EC0C47" w14:textId="38590C87" w:rsidR="4B72D207" w:rsidRDefault="4B72D207" w:rsidP="4B72D207">
            <w:pPr>
              <w:rPr>
                <w:rFonts w:ascii="Calibri" w:eastAsia="Calibri" w:hAnsi="Calibri" w:cs="Calibri"/>
              </w:rPr>
            </w:pPr>
            <w:r w:rsidRPr="4B72D207">
              <w:rPr>
                <w:rFonts w:ascii="Calibri" w:eastAsia="Calibri" w:hAnsi="Calibri" w:cs="Calibri"/>
              </w:rPr>
              <w:t>Når bilen efter første kørsel igen placeres ved startlinjen og SW2 påvirkes, kører bilen igen jf. Use Case 1.</w:t>
            </w:r>
          </w:p>
        </w:tc>
        <w:tc>
          <w:tcPr>
            <w:tcW w:w="1805" w:type="dxa"/>
          </w:tcPr>
          <w:p w14:paraId="7721129C" w14:textId="7315D278" w:rsidR="4B72D207" w:rsidRDefault="00815E88" w:rsidP="4B72D207">
            <w:pPr>
              <w:rPr>
                <w:rFonts w:ascii="Calibri" w:eastAsia="Calibri" w:hAnsi="Calibri" w:cs="Calibri"/>
              </w:rPr>
            </w:pPr>
            <w:r>
              <w:rPr>
                <w:rFonts w:ascii="Calibri" w:eastAsia="Calibri" w:hAnsi="Calibri" w:cs="Calibri"/>
              </w:rPr>
              <w:t>SW2 gør det muligt at starte en ny prøvetur</w:t>
            </w:r>
          </w:p>
        </w:tc>
        <w:tc>
          <w:tcPr>
            <w:tcW w:w="1805" w:type="dxa"/>
          </w:tcPr>
          <w:p w14:paraId="0AA05677" w14:textId="5FAF45BF" w:rsidR="4B72D207" w:rsidRDefault="003772F3" w:rsidP="4B72D207">
            <w:pPr>
              <w:rPr>
                <w:rFonts w:ascii="Calibri" w:eastAsia="Calibri" w:hAnsi="Calibri" w:cs="Calibri"/>
              </w:rPr>
            </w:pPr>
            <w:r>
              <w:rPr>
                <w:rFonts w:ascii="Calibri" w:eastAsia="Calibri" w:hAnsi="Calibri" w:cs="Calibri"/>
              </w:rPr>
              <w:t>Godkendt</w:t>
            </w:r>
          </w:p>
        </w:tc>
      </w:tr>
    </w:tbl>
    <w:p w14:paraId="3838A003" w14:textId="7ED063DB" w:rsidR="4B72D207" w:rsidRDefault="4B72D207" w:rsidP="4B72D207"/>
    <w:p w14:paraId="7ADD74F9" w14:textId="094FAC6F" w:rsidR="4B72D207" w:rsidRDefault="00C379D9" w:rsidP="00F90B20">
      <w:pPr>
        <w:pStyle w:val="Heading2"/>
      </w:pPr>
      <w:bookmarkStart w:id="216" w:name="_Toc29898923"/>
      <w:bookmarkStart w:id="217" w:name="_Toc30060195"/>
      <w:bookmarkStart w:id="218" w:name="_Toc30060829"/>
      <w:bookmarkStart w:id="219" w:name="_Toc30066577"/>
      <w:bookmarkStart w:id="220" w:name="_Toc30065843"/>
      <w:r>
        <w:t>Ikke</w:t>
      </w:r>
      <w:r w:rsidR="4B72D207" w:rsidRPr="4B72D207">
        <w:t>-funktionelle krav</w:t>
      </w:r>
      <w:bookmarkEnd w:id="216"/>
      <w:bookmarkEnd w:id="217"/>
      <w:bookmarkEnd w:id="218"/>
      <w:bookmarkEnd w:id="219"/>
      <w:bookmarkEnd w:id="220"/>
    </w:p>
    <w:tbl>
      <w:tblPr>
        <w:tblStyle w:val="TableGrid"/>
        <w:tblW w:w="9024" w:type="dxa"/>
        <w:tblLayout w:type="fixed"/>
        <w:tblLook w:val="04A0" w:firstRow="1" w:lastRow="0" w:firstColumn="1" w:lastColumn="0" w:noHBand="0" w:noVBand="1"/>
      </w:tblPr>
      <w:tblGrid>
        <w:gridCol w:w="1504"/>
        <w:gridCol w:w="1504"/>
        <w:gridCol w:w="1504"/>
        <w:gridCol w:w="1504"/>
        <w:gridCol w:w="1776"/>
        <w:gridCol w:w="1232"/>
      </w:tblGrid>
      <w:tr w:rsidR="4B72D207" w14:paraId="3F1455AA" w14:textId="77777777" w:rsidTr="00E162FE">
        <w:tc>
          <w:tcPr>
            <w:tcW w:w="1504" w:type="dxa"/>
          </w:tcPr>
          <w:p w14:paraId="55B8BAAB" w14:textId="2B44BE5E" w:rsidR="4B72D207" w:rsidRDefault="4B72D207" w:rsidP="4B72D207">
            <w:pPr>
              <w:spacing w:line="259" w:lineRule="auto"/>
              <w:rPr>
                <w:rFonts w:ascii="Calibri" w:eastAsia="Calibri" w:hAnsi="Calibri" w:cs="Calibri"/>
              </w:rPr>
            </w:pPr>
            <w:r w:rsidRPr="4B72D207">
              <w:rPr>
                <w:rFonts w:ascii="Calibri" w:eastAsia="Calibri" w:hAnsi="Calibri" w:cs="Calibri"/>
              </w:rPr>
              <w:t>Krav nr.</w:t>
            </w:r>
          </w:p>
        </w:tc>
        <w:tc>
          <w:tcPr>
            <w:tcW w:w="1504" w:type="dxa"/>
          </w:tcPr>
          <w:p w14:paraId="051BCE1F" w14:textId="706DC1E8" w:rsidR="4B72D207" w:rsidRDefault="4B72D207" w:rsidP="4B72D207">
            <w:pPr>
              <w:spacing w:line="259" w:lineRule="auto"/>
              <w:rPr>
                <w:rFonts w:ascii="Calibri" w:eastAsia="Calibri" w:hAnsi="Calibri" w:cs="Calibri"/>
              </w:rPr>
            </w:pPr>
            <w:r w:rsidRPr="4B72D207">
              <w:rPr>
                <w:rFonts w:ascii="Calibri" w:eastAsia="Calibri" w:hAnsi="Calibri" w:cs="Calibri"/>
              </w:rPr>
              <w:t>Krav</w:t>
            </w:r>
          </w:p>
        </w:tc>
        <w:tc>
          <w:tcPr>
            <w:tcW w:w="1504" w:type="dxa"/>
          </w:tcPr>
          <w:p w14:paraId="7D980AC8" w14:textId="4B9BCBDC" w:rsidR="4B72D207" w:rsidRDefault="4B72D207" w:rsidP="4B72D207">
            <w:pPr>
              <w:spacing w:line="259" w:lineRule="auto"/>
              <w:rPr>
                <w:rFonts w:ascii="Calibri" w:eastAsia="Calibri" w:hAnsi="Calibri" w:cs="Calibri"/>
              </w:rPr>
            </w:pPr>
            <w:r w:rsidRPr="4B72D207">
              <w:rPr>
                <w:rFonts w:ascii="Calibri" w:eastAsia="Calibri" w:hAnsi="Calibri" w:cs="Calibri"/>
              </w:rPr>
              <w:t>Test</w:t>
            </w:r>
          </w:p>
        </w:tc>
        <w:tc>
          <w:tcPr>
            <w:tcW w:w="1504" w:type="dxa"/>
          </w:tcPr>
          <w:p w14:paraId="113432E0" w14:textId="06044838" w:rsidR="4B72D207" w:rsidRDefault="4B72D207" w:rsidP="4B72D207">
            <w:pPr>
              <w:spacing w:line="259" w:lineRule="auto"/>
              <w:rPr>
                <w:rFonts w:ascii="Calibri" w:eastAsia="Calibri" w:hAnsi="Calibri" w:cs="Calibri"/>
              </w:rPr>
            </w:pPr>
            <w:r w:rsidRPr="4B72D207">
              <w:rPr>
                <w:rFonts w:ascii="Calibri" w:eastAsia="Calibri" w:hAnsi="Calibri" w:cs="Calibri"/>
              </w:rPr>
              <w:t>Forventet resultat</w:t>
            </w:r>
          </w:p>
        </w:tc>
        <w:tc>
          <w:tcPr>
            <w:tcW w:w="1776" w:type="dxa"/>
          </w:tcPr>
          <w:p w14:paraId="6E4925BB" w14:textId="29AB8DE5" w:rsidR="4B72D207" w:rsidRDefault="4B72D207" w:rsidP="4B72D207">
            <w:pPr>
              <w:spacing w:line="259" w:lineRule="auto"/>
              <w:rPr>
                <w:rFonts w:ascii="Calibri" w:eastAsia="Calibri" w:hAnsi="Calibri" w:cs="Calibri"/>
              </w:rPr>
            </w:pPr>
            <w:r w:rsidRPr="4B72D207">
              <w:rPr>
                <w:rFonts w:ascii="Calibri" w:eastAsia="Calibri" w:hAnsi="Calibri" w:cs="Calibri"/>
              </w:rPr>
              <w:t>Resultat</w:t>
            </w:r>
          </w:p>
        </w:tc>
        <w:tc>
          <w:tcPr>
            <w:tcW w:w="1232" w:type="dxa"/>
          </w:tcPr>
          <w:p w14:paraId="54D256FE" w14:textId="3AE270B8" w:rsidR="4B72D207" w:rsidRDefault="4B72D207" w:rsidP="4B72D207">
            <w:pPr>
              <w:spacing w:line="259" w:lineRule="auto"/>
              <w:rPr>
                <w:rFonts w:ascii="Calibri" w:eastAsia="Calibri" w:hAnsi="Calibri" w:cs="Calibri"/>
              </w:rPr>
            </w:pPr>
            <w:r w:rsidRPr="4B72D207">
              <w:rPr>
                <w:rFonts w:ascii="Calibri" w:eastAsia="Calibri" w:hAnsi="Calibri" w:cs="Calibri"/>
              </w:rPr>
              <w:t>Godkendt/</w:t>
            </w:r>
          </w:p>
          <w:p w14:paraId="293D6F9F" w14:textId="6B5B77F4" w:rsidR="4B72D207" w:rsidRDefault="4B72D207" w:rsidP="4B72D207">
            <w:pPr>
              <w:spacing w:line="259" w:lineRule="auto"/>
              <w:rPr>
                <w:rFonts w:ascii="Calibri" w:eastAsia="Calibri" w:hAnsi="Calibri" w:cs="Calibri"/>
              </w:rPr>
            </w:pPr>
            <w:r w:rsidRPr="4B72D207">
              <w:rPr>
                <w:rFonts w:ascii="Calibri" w:eastAsia="Calibri" w:hAnsi="Calibri" w:cs="Calibri"/>
              </w:rPr>
              <w:t>kommentar</w:t>
            </w:r>
          </w:p>
        </w:tc>
      </w:tr>
      <w:tr w:rsidR="4B72D207" w14:paraId="756E4E2E" w14:textId="77777777" w:rsidTr="00E162FE">
        <w:tc>
          <w:tcPr>
            <w:tcW w:w="1504" w:type="dxa"/>
          </w:tcPr>
          <w:p w14:paraId="54C3443B" w14:textId="04161E26" w:rsidR="4B72D207" w:rsidRDefault="4B72D207" w:rsidP="4B72D207">
            <w:pPr>
              <w:spacing w:line="259" w:lineRule="auto"/>
              <w:rPr>
                <w:rFonts w:ascii="Calibri" w:eastAsia="Calibri" w:hAnsi="Calibri" w:cs="Calibri"/>
              </w:rPr>
            </w:pPr>
            <w:r w:rsidRPr="4B72D207">
              <w:rPr>
                <w:rFonts w:ascii="Calibri" w:eastAsia="Calibri" w:hAnsi="Calibri" w:cs="Calibri"/>
              </w:rPr>
              <w:t>1.1.</w:t>
            </w:r>
          </w:p>
        </w:tc>
        <w:tc>
          <w:tcPr>
            <w:tcW w:w="1504" w:type="dxa"/>
          </w:tcPr>
          <w:p w14:paraId="28D78D2D" w14:textId="498F2F04" w:rsidR="4B72D207" w:rsidRDefault="4B72D207" w:rsidP="4B72D207">
            <w:pPr>
              <w:spacing w:line="259" w:lineRule="auto"/>
              <w:rPr>
                <w:rFonts w:ascii="Calibri" w:eastAsia="Calibri" w:hAnsi="Calibri" w:cs="Calibri"/>
              </w:rPr>
            </w:pPr>
            <w:r w:rsidRPr="4B72D207">
              <w:rPr>
                <w:rFonts w:ascii="Calibri" w:eastAsia="Calibri" w:hAnsi="Calibri" w:cs="Calibri"/>
              </w:rPr>
              <w:t>Bilen skal styres, så den ændrer sin hastighed under gennemkørsel af banen.</w:t>
            </w:r>
          </w:p>
        </w:tc>
        <w:tc>
          <w:tcPr>
            <w:tcW w:w="1504" w:type="dxa"/>
          </w:tcPr>
          <w:p w14:paraId="3627BA69" w14:textId="3C0198D1" w:rsidR="4B72D207" w:rsidRDefault="4B72D207" w:rsidP="4B72D207">
            <w:pPr>
              <w:spacing w:line="259" w:lineRule="auto"/>
              <w:rPr>
                <w:rFonts w:ascii="Calibri" w:eastAsia="Calibri" w:hAnsi="Calibri" w:cs="Calibri"/>
              </w:rPr>
            </w:pPr>
            <w:r w:rsidRPr="4B72D207">
              <w:rPr>
                <w:rFonts w:ascii="Calibri" w:eastAsia="Calibri" w:hAnsi="Calibri" w:cs="Calibri"/>
              </w:rPr>
              <w:t>Use case 1 ”Kør banen” udføres.</w:t>
            </w:r>
          </w:p>
        </w:tc>
        <w:tc>
          <w:tcPr>
            <w:tcW w:w="1504" w:type="dxa"/>
          </w:tcPr>
          <w:p w14:paraId="61A8E126" w14:textId="21825A40" w:rsidR="4B72D207" w:rsidRDefault="4B72D207" w:rsidP="4B72D207">
            <w:pPr>
              <w:spacing w:line="259" w:lineRule="auto"/>
              <w:rPr>
                <w:rFonts w:ascii="Calibri" w:eastAsia="Calibri" w:hAnsi="Calibri" w:cs="Calibri"/>
              </w:rPr>
            </w:pPr>
            <w:r w:rsidRPr="4B72D207">
              <w:rPr>
                <w:rFonts w:ascii="Calibri" w:eastAsia="Calibri" w:hAnsi="Calibri" w:cs="Calibri"/>
              </w:rPr>
              <w:t>Visuel test: Bilen sænker farten inden den når til bakken. Når bilen er på den anden side af bakken, øger bilen farten igen.</w:t>
            </w:r>
          </w:p>
        </w:tc>
        <w:tc>
          <w:tcPr>
            <w:tcW w:w="1776" w:type="dxa"/>
          </w:tcPr>
          <w:p w14:paraId="1361A575" w14:textId="11189263" w:rsidR="4B72D207" w:rsidRDefault="00263CA6" w:rsidP="4B72D207">
            <w:pPr>
              <w:spacing w:line="259" w:lineRule="auto"/>
              <w:rPr>
                <w:rFonts w:ascii="Calibri" w:eastAsia="Calibri" w:hAnsi="Calibri" w:cs="Calibri"/>
              </w:rPr>
            </w:pPr>
            <w:r>
              <w:rPr>
                <w:rFonts w:ascii="Calibri" w:eastAsia="Calibri" w:hAnsi="Calibri" w:cs="Calibri"/>
              </w:rPr>
              <w:t>Bilen skifte</w:t>
            </w:r>
            <w:r w:rsidR="007B34D6">
              <w:rPr>
                <w:rFonts w:ascii="Calibri" w:eastAsia="Calibri" w:hAnsi="Calibri" w:cs="Calibri"/>
              </w:rPr>
              <w:t>r hastighed adskillelige gange under gennemkørslen</w:t>
            </w:r>
            <w:r w:rsidR="008545DE">
              <w:rPr>
                <w:rFonts w:ascii="Calibri" w:eastAsia="Calibri" w:hAnsi="Calibri" w:cs="Calibri"/>
              </w:rPr>
              <w:t xml:space="preserve">, bl.a </w:t>
            </w:r>
            <w:r w:rsidR="000037CF">
              <w:rPr>
                <w:rFonts w:ascii="Calibri" w:eastAsia="Calibri" w:hAnsi="Calibri" w:cs="Calibri"/>
              </w:rPr>
              <w:t xml:space="preserve">på vej ned ad bakken og </w:t>
            </w:r>
            <w:r w:rsidR="00E162FE">
              <w:rPr>
                <w:rFonts w:ascii="Calibri" w:eastAsia="Calibri" w:hAnsi="Calibri" w:cs="Calibri"/>
              </w:rPr>
              <w:t>for at ’bremse’ når den skifter retning.</w:t>
            </w:r>
          </w:p>
        </w:tc>
        <w:tc>
          <w:tcPr>
            <w:tcW w:w="1232" w:type="dxa"/>
          </w:tcPr>
          <w:p w14:paraId="7CA2B96B" w14:textId="1007118E" w:rsidR="4B72D207" w:rsidRDefault="000C0114" w:rsidP="4B72D207">
            <w:pPr>
              <w:spacing w:line="259" w:lineRule="auto"/>
              <w:rPr>
                <w:rFonts w:ascii="Calibri" w:eastAsia="Calibri" w:hAnsi="Calibri" w:cs="Calibri"/>
              </w:rPr>
            </w:pPr>
            <w:r>
              <w:rPr>
                <w:rFonts w:ascii="Calibri" w:eastAsia="Calibri" w:hAnsi="Calibri" w:cs="Calibri"/>
              </w:rPr>
              <w:t>Godkendt</w:t>
            </w:r>
          </w:p>
        </w:tc>
      </w:tr>
      <w:tr w:rsidR="4B72D207" w14:paraId="15518DBF" w14:textId="77777777" w:rsidTr="00E162FE">
        <w:tc>
          <w:tcPr>
            <w:tcW w:w="1504" w:type="dxa"/>
          </w:tcPr>
          <w:p w14:paraId="11CBD7D8" w14:textId="72CBD0F9" w:rsidR="4B72D207" w:rsidRDefault="4B72D207" w:rsidP="4B72D207">
            <w:pPr>
              <w:spacing w:line="259" w:lineRule="auto"/>
              <w:rPr>
                <w:rFonts w:ascii="Calibri" w:eastAsia="Calibri" w:hAnsi="Calibri" w:cs="Calibri"/>
              </w:rPr>
            </w:pPr>
            <w:r w:rsidRPr="4B72D207">
              <w:rPr>
                <w:rFonts w:ascii="Calibri" w:eastAsia="Calibri" w:hAnsi="Calibri" w:cs="Calibri"/>
              </w:rPr>
              <w:t>1.2.</w:t>
            </w:r>
          </w:p>
        </w:tc>
        <w:tc>
          <w:tcPr>
            <w:tcW w:w="1504" w:type="dxa"/>
          </w:tcPr>
          <w:p w14:paraId="4F3990F9" w14:textId="35C6AFB2" w:rsidR="4B72D207" w:rsidRDefault="4B72D207" w:rsidP="4B72D207">
            <w:pPr>
              <w:spacing w:line="259" w:lineRule="auto"/>
              <w:rPr>
                <w:rFonts w:ascii="Calibri" w:eastAsia="Calibri" w:hAnsi="Calibri" w:cs="Calibri"/>
              </w:rPr>
            </w:pPr>
            <w:r w:rsidRPr="4B72D207">
              <w:rPr>
                <w:rFonts w:ascii="Calibri" w:eastAsia="Calibri" w:hAnsi="Calibri" w:cs="Calibri"/>
              </w:rPr>
              <w:t>Bilen skal på en enkelt opladning af dennes batterier kunne gennemføre mindst 5 gennemkørsler af banen.</w:t>
            </w:r>
          </w:p>
        </w:tc>
        <w:tc>
          <w:tcPr>
            <w:tcW w:w="1504" w:type="dxa"/>
          </w:tcPr>
          <w:p w14:paraId="4A05689B" w14:textId="6EC1D041" w:rsidR="4B72D207" w:rsidRDefault="4B72D207" w:rsidP="4B72D207">
            <w:pPr>
              <w:spacing w:line="259" w:lineRule="auto"/>
              <w:rPr>
                <w:rFonts w:ascii="Calibri" w:eastAsia="Calibri" w:hAnsi="Calibri" w:cs="Calibri"/>
              </w:rPr>
            </w:pPr>
            <w:r w:rsidRPr="4B72D207">
              <w:rPr>
                <w:rFonts w:ascii="Calibri" w:eastAsia="Calibri" w:hAnsi="Calibri" w:cs="Calibri"/>
              </w:rPr>
              <w:t>Use case 1 ”Kør banen” udføres fem gange.</w:t>
            </w:r>
          </w:p>
        </w:tc>
        <w:tc>
          <w:tcPr>
            <w:tcW w:w="1504" w:type="dxa"/>
          </w:tcPr>
          <w:p w14:paraId="07EF6E6D" w14:textId="34E4C498" w:rsidR="4B72D207" w:rsidRDefault="4B72D207" w:rsidP="4B72D207">
            <w:pPr>
              <w:spacing w:line="259" w:lineRule="auto"/>
              <w:rPr>
                <w:rFonts w:ascii="Calibri" w:eastAsia="Calibri" w:hAnsi="Calibri" w:cs="Calibri"/>
              </w:rPr>
            </w:pPr>
            <w:r w:rsidRPr="4B72D207">
              <w:rPr>
                <w:rFonts w:ascii="Calibri" w:eastAsia="Calibri" w:hAnsi="Calibri" w:cs="Calibri"/>
              </w:rPr>
              <w:t>Visuel test: Bilen gennemfører use case 1 fem gange før batteriet løber tør.</w:t>
            </w:r>
          </w:p>
        </w:tc>
        <w:tc>
          <w:tcPr>
            <w:tcW w:w="1776" w:type="dxa"/>
          </w:tcPr>
          <w:p w14:paraId="476CC1E4" w14:textId="048C82A9" w:rsidR="4B72D207" w:rsidRDefault="00E53E8A" w:rsidP="4B72D207">
            <w:pPr>
              <w:spacing w:line="259" w:lineRule="auto"/>
              <w:rPr>
                <w:rFonts w:ascii="Calibri" w:eastAsia="Calibri" w:hAnsi="Calibri" w:cs="Calibri"/>
              </w:rPr>
            </w:pPr>
            <w:r>
              <w:rPr>
                <w:rFonts w:ascii="Calibri" w:eastAsia="Calibri" w:hAnsi="Calibri" w:cs="Calibri"/>
              </w:rPr>
              <w:t>Efter 5 kør</w:t>
            </w:r>
            <w:r w:rsidR="002F083D">
              <w:rPr>
                <w:rFonts w:ascii="Calibri" w:eastAsia="Calibri" w:hAnsi="Calibri" w:cs="Calibri"/>
              </w:rPr>
              <w:t>s</w:t>
            </w:r>
            <w:r>
              <w:rPr>
                <w:rFonts w:ascii="Calibri" w:eastAsia="Calibri" w:hAnsi="Calibri" w:cs="Calibri"/>
              </w:rPr>
              <w:t>ler har den stadigvæk batteri.</w:t>
            </w:r>
          </w:p>
        </w:tc>
        <w:tc>
          <w:tcPr>
            <w:tcW w:w="1232" w:type="dxa"/>
          </w:tcPr>
          <w:p w14:paraId="36C54E0B" w14:textId="5BF7191E" w:rsidR="4B72D207" w:rsidRDefault="00E53E8A" w:rsidP="4B72D207">
            <w:pPr>
              <w:spacing w:line="259" w:lineRule="auto"/>
              <w:rPr>
                <w:rFonts w:ascii="Calibri" w:eastAsia="Calibri" w:hAnsi="Calibri" w:cs="Calibri"/>
              </w:rPr>
            </w:pPr>
            <w:r>
              <w:rPr>
                <w:rFonts w:ascii="Calibri" w:eastAsia="Calibri" w:hAnsi="Calibri" w:cs="Calibri"/>
              </w:rPr>
              <w:t>Godkendt</w:t>
            </w:r>
          </w:p>
        </w:tc>
      </w:tr>
      <w:tr w:rsidR="4B72D207" w14:paraId="6A981215" w14:textId="77777777" w:rsidTr="00E162FE">
        <w:tc>
          <w:tcPr>
            <w:tcW w:w="1504" w:type="dxa"/>
          </w:tcPr>
          <w:p w14:paraId="04608AD2" w14:textId="7CD80ACD" w:rsidR="4B72D207" w:rsidRDefault="4B72D207" w:rsidP="4B72D207">
            <w:pPr>
              <w:spacing w:line="259" w:lineRule="auto"/>
              <w:rPr>
                <w:rFonts w:ascii="Calibri" w:eastAsia="Calibri" w:hAnsi="Calibri" w:cs="Calibri"/>
              </w:rPr>
            </w:pPr>
            <w:r w:rsidRPr="4B72D207">
              <w:rPr>
                <w:rFonts w:ascii="Calibri" w:eastAsia="Calibri" w:hAnsi="Calibri" w:cs="Calibri"/>
              </w:rPr>
              <w:t>1.3</w:t>
            </w:r>
          </w:p>
        </w:tc>
        <w:tc>
          <w:tcPr>
            <w:tcW w:w="1504" w:type="dxa"/>
          </w:tcPr>
          <w:p w14:paraId="727B79E7" w14:textId="41C89702" w:rsidR="4B72D207" w:rsidRDefault="4B72D207" w:rsidP="4B72D207">
            <w:pPr>
              <w:spacing w:line="259" w:lineRule="auto"/>
              <w:rPr>
                <w:rFonts w:ascii="Calibri" w:eastAsia="Calibri" w:hAnsi="Calibri" w:cs="Calibri"/>
              </w:rPr>
            </w:pPr>
            <w:r w:rsidRPr="4B72D207">
              <w:rPr>
                <w:rFonts w:ascii="Calibri" w:eastAsia="Calibri" w:hAnsi="Calibri" w:cs="Calibri"/>
              </w:rPr>
              <w:t>På bilens højre og venstre side skal placeres detektorer, der kan registrere en R80 refleksbrik i afstanden 2 cm til 25 cm</w:t>
            </w:r>
          </w:p>
        </w:tc>
        <w:tc>
          <w:tcPr>
            <w:tcW w:w="1504" w:type="dxa"/>
          </w:tcPr>
          <w:p w14:paraId="62756079" w14:textId="2D6B51C6" w:rsidR="4B72D207" w:rsidRDefault="4B72D207" w:rsidP="4B72D207">
            <w:pPr>
              <w:spacing w:line="259" w:lineRule="auto"/>
              <w:rPr>
                <w:rFonts w:ascii="Calibri" w:eastAsia="Calibri" w:hAnsi="Calibri" w:cs="Calibri"/>
              </w:rPr>
            </w:pPr>
            <w:r w:rsidRPr="4B72D207">
              <w:rPr>
                <w:rFonts w:ascii="Calibri" w:eastAsia="Calibri" w:hAnsi="Calibri" w:cs="Calibri"/>
              </w:rPr>
              <w:t>Ved at benytte bilens refleksbriklyd, testes om bilen kan detektere en R80 refleksbrik i en afstand af 2cm og efterfølgende i en afstand af 25cm.</w:t>
            </w:r>
          </w:p>
        </w:tc>
        <w:tc>
          <w:tcPr>
            <w:tcW w:w="1504" w:type="dxa"/>
          </w:tcPr>
          <w:p w14:paraId="34EDE77C" w14:textId="5B81FE6B" w:rsidR="4B72D207" w:rsidRDefault="4B72D207" w:rsidP="4B72D207">
            <w:pPr>
              <w:spacing w:line="259" w:lineRule="auto"/>
              <w:rPr>
                <w:rFonts w:ascii="Calibri" w:eastAsia="Calibri" w:hAnsi="Calibri" w:cs="Calibri"/>
              </w:rPr>
            </w:pPr>
            <w:r w:rsidRPr="4B72D207">
              <w:rPr>
                <w:rFonts w:ascii="Calibri" w:eastAsia="Calibri" w:hAnsi="Calibri" w:cs="Calibri"/>
              </w:rPr>
              <w:t>Akustisk test: Bilens højtaler afspiller den lyd der er tilknyttet denne detektor ved aktivering, når refleksbrikken er i en afstand mellem 2cm og 25cm af detektoren.</w:t>
            </w:r>
          </w:p>
          <w:p w14:paraId="4C624475" w14:textId="06EA734C" w:rsidR="4B72D207" w:rsidRDefault="4B72D207" w:rsidP="4B72D207">
            <w:pPr>
              <w:spacing w:line="259" w:lineRule="auto"/>
              <w:rPr>
                <w:rFonts w:ascii="Calibri" w:eastAsia="Calibri" w:hAnsi="Calibri" w:cs="Calibri"/>
              </w:rPr>
            </w:pPr>
          </w:p>
        </w:tc>
        <w:tc>
          <w:tcPr>
            <w:tcW w:w="1776" w:type="dxa"/>
          </w:tcPr>
          <w:p w14:paraId="71CA8896" w14:textId="343FBB66" w:rsidR="4B72D207" w:rsidRDefault="28686C51" w:rsidP="4B72D207">
            <w:pPr>
              <w:spacing w:line="259" w:lineRule="auto"/>
              <w:rPr>
                <w:rFonts w:ascii="Calibri" w:eastAsia="Calibri" w:hAnsi="Calibri" w:cs="Calibri"/>
              </w:rPr>
            </w:pPr>
            <w:r w:rsidRPr="2B58003C">
              <w:rPr>
                <w:rFonts w:ascii="Calibri" w:eastAsia="Calibri" w:hAnsi="Calibri" w:cs="Calibri"/>
              </w:rPr>
              <w:t>Ved både en test af refleksbrik på en afstand af ca. 2 cm og 25cm afspillede refleksbriklyden.</w:t>
            </w:r>
          </w:p>
        </w:tc>
        <w:tc>
          <w:tcPr>
            <w:tcW w:w="1232" w:type="dxa"/>
          </w:tcPr>
          <w:p w14:paraId="105EA830" w14:textId="4F8F5A2E" w:rsidR="4B72D207" w:rsidRDefault="28686C51" w:rsidP="4B72D207">
            <w:pPr>
              <w:spacing w:line="259" w:lineRule="auto"/>
              <w:rPr>
                <w:rFonts w:ascii="Calibri" w:eastAsia="Calibri" w:hAnsi="Calibri" w:cs="Calibri"/>
              </w:rPr>
            </w:pPr>
            <w:r w:rsidRPr="7E8EA734">
              <w:rPr>
                <w:rFonts w:ascii="Calibri" w:eastAsia="Calibri" w:hAnsi="Calibri" w:cs="Calibri"/>
              </w:rPr>
              <w:t>Godkendt</w:t>
            </w:r>
          </w:p>
        </w:tc>
      </w:tr>
      <w:tr w:rsidR="4B72D207" w14:paraId="1AC265CA" w14:textId="77777777" w:rsidTr="00E162FE">
        <w:tc>
          <w:tcPr>
            <w:tcW w:w="1504" w:type="dxa"/>
          </w:tcPr>
          <w:p w14:paraId="7AF64EE4" w14:textId="56F1CCE2" w:rsidR="4B72D207" w:rsidRDefault="4B72D207" w:rsidP="4B72D207">
            <w:pPr>
              <w:spacing w:line="259" w:lineRule="auto"/>
              <w:rPr>
                <w:rFonts w:ascii="Calibri" w:eastAsia="Calibri" w:hAnsi="Calibri" w:cs="Calibri"/>
              </w:rPr>
            </w:pPr>
            <w:r w:rsidRPr="4B72D207">
              <w:rPr>
                <w:rFonts w:ascii="Calibri" w:eastAsia="Calibri" w:hAnsi="Calibri" w:cs="Calibri"/>
              </w:rPr>
              <w:t>1.4.</w:t>
            </w:r>
          </w:p>
        </w:tc>
        <w:tc>
          <w:tcPr>
            <w:tcW w:w="1504" w:type="dxa"/>
          </w:tcPr>
          <w:p w14:paraId="6A0E83E1" w14:textId="28DBA264" w:rsidR="4B72D207" w:rsidRDefault="4B72D207" w:rsidP="4B72D207">
            <w:pPr>
              <w:spacing w:line="259" w:lineRule="auto"/>
              <w:rPr>
                <w:rFonts w:ascii="Calibri" w:eastAsia="Calibri" w:hAnsi="Calibri" w:cs="Calibri"/>
              </w:rPr>
            </w:pPr>
            <w:r w:rsidRPr="4B72D207">
              <w:rPr>
                <w:rFonts w:ascii="Calibri" w:eastAsia="Calibri" w:hAnsi="Calibri" w:cs="Calibri"/>
              </w:rPr>
              <w:t>Bilen monteret med al udstyr må maksimalt veje 5 kg</w:t>
            </w:r>
          </w:p>
        </w:tc>
        <w:tc>
          <w:tcPr>
            <w:tcW w:w="1504" w:type="dxa"/>
          </w:tcPr>
          <w:p w14:paraId="06CB0541" w14:textId="03317F0C" w:rsidR="4B72D207" w:rsidRDefault="4B72D207" w:rsidP="4B72D207">
            <w:pPr>
              <w:spacing w:line="259" w:lineRule="auto"/>
              <w:rPr>
                <w:rFonts w:ascii="Calibri" w:eastAsia="Calibri" w:hAnsi="Calibri" w:cs="Calibri"/>
              </w:rPr>
            </w:pPr>
            <w:r w:rsidRPr="4B72D207">
              <w:rPr>
                <w:rFonts w:ascii="Calibri" w:eastAsia="Calibri" w:hAnsi="Calibri" w:cs="Calibri"/>
              </w:rPr>
              <w:t>Bilen monteret med al udstyr vejes på en vægt med en målenøjagtighed bedre end 100 gram.</w:t>
            </w:r>
          </w:p>
        </w:tc>
        <w:tc>
          <w:tcPr>
            <w:tcW w:w="1504" w:type="dxa"/>
          </w:tcPr>
          <w:p w14:paraId="0747DC8F" w14:textId="35749F6A" w:rsidR="4B72D207" w:rsidRDefault="4B72D207" w:rsidP="4B72D207">
            <w:pPr>
              <w:spacing w:line="259" w:lineRule="auto"/>
              <w:rPr>
                <w:rFonts w:ascii="Calibri" w:eastAsia="Calibri" w:hAnsi="Calibri" w:cs="Calibri"/>
              </w:rPr>
            </w:pPr>
            <w:r w:rsidRPr="4B72D207">
              <w:rPr>
                <w:rFonts w:ascii="Calibri" w:eastAsia="Calibri" w:hAnsi="Calibri" w:cs="Calibri"/>
              </w:rPr>
              <w:t xml:space="preserve">Vægten viser en vægt mindre end </w:t>
            </w:r>
            <w:r w:rsidR="006E61BE">
              <w:rPr>
                <w:rFonts w:ascii="Calibri" w:eastAsia="Calibri" w:hAnsi="Calibri" w:cs="Calibri"/>
              </w:rPr>
              <w:t>5</w:t>
            </w:r>
            <w:r w:rsidRPr="4B72D207">
              <w:rPr>
                <w:rFonts w:ascii="Calibri" w:eastAsia="Calibri" w:hAnsi="Calibri" w:cs="Calibri"/>
              </w:rPr>
              <w:t xml:space="preserve"> kg.</w:t>
            </w:r>
          </w:p>
        </w:tc>
        <w:tc>
          <w:tcPr>
            <w:tcW w:w="1776" w:type="dxa"/>
          </w:tcPr>
          <w:p w14:paraId="6684AE2B" w14:textId="5136B8BC" w:rsidR="4B72D207" w:rsidRDefault="1B7E376E" w:rsidP="4B72D207">
            <w:pPr>
              <w:spacing w:line="259" w:lineRule="auto"/>
              <w:rPr>
                <w:rFonts w:ascii="Calibri" w:eastAsia="Calibri" w:hAnsi="Calibri" w:cs="Calibri"/>
              </w:rPr>
            </w:pPr>
            <w:r w:rsidRPr="61D12FC6">
              <w:rPr>
                <w:rFonts w:ascii="Calibri" w:eastAsia="Calibri" w:hAnsi="Calibri" w:cs="Calibri"/>
              </w:rPr>
              <w:t>4,</w:t>
            </w:r>
            <w:r w:rsidR="006E61BE">
              <w:rPr>
                <w:rFonts w:ascii="Calibri" w:eastAsia="Calibri" w:hAnsi="Calibri" w:cs="Calibri"/>
              </w:rPr>
              <w:t>95</w:t>
            </w:r>
            <w:r w:rsidRPr="61D12FC6">
              <w:rPr>
                <w:rFonts w:ascii="Calibri" w:eastAsia="Calibri" w:hAnsi="Calibri" w:cs="Calibri"/>
              </w:rPr>
              <w:t xml:space="preserve"> kg </w:t>
            </w:r>
          </w:p>
        </w:tc>
        <w:tc>
          <w:tcPr>
            <w:tcW w:w="1232" w:type="dxa"/>
          </w:tcPr>
          <w:p w14:paraId="1F370C15" w14:textId="146E0159" w:rsidR="4B72D207" w:rsidRDefault="1B7E376E" w:rsidP="4B72D207">
            <w:pPr>
              <w:spacing w:line="259" w:lineRule="auto"/>
              <w:rPr>
                <w:rFonts w:ascii="Calibri" w:eastAsia="Calibri" w:hAnsi="Calibri" w:cs="Calibri"/>
              </w:rPr>
            </w:pPr>
            <w:r w:rsidRPr="61D12FC6">
              <w:rPr>
                <w:rFonts w:ascii="Calibri" w:eastAsia="Calibri" w:hAnsi="Calibri" w:cs="Calibri"/>
              </w:rPr>
              <w:t>Godkendt</w:t>
            </w:r>
          </w:p>
        </w:tc>
      </w:tr>
      <w:tr w:rsidR="4B72D207" w14:paraId="4F16FA7E" w14:textId="77777777" w:rsidTr="00E162FE">
        <w:tc>
          <w:tcPr>
            <w:tcW w:w="1504" w:type="dxa"/>
          </w:tcPr>
          <w:p w14:paraId="32B28F5B" w14:textId="60142519" w:rsidR="4B72D207" w:rsidRDefault="4B72D207" w:rsidP="4B72D207">
            <w:pPr>
              <w:spacing w:line="259" w:lineRule="auto"/>
              <w:rPr>
                <w:rFonts w:ascii="Calibri" w:eastAsia="Calibri" w:hAnsi="Calibri" w:cs="Calibri"/>
              </w:rPr>
            </w:pPr>
            <w:r w:rsidRPr="4B72D207">
              <w:rPr>
                <w:rFonts w:ascii="Calibri" w:eastAsia="Calibri" w:hAnsi="Calibri" w:cs="Calibri"/>
              </w:rPr>
              <w:t>1.5.</w:t>
            </w:r>
          </w:p>
        </w:tc>
        <w:tc>
          <w:tcPr>
            <w:tcW w:w="1504" w:type="dxa"/>
          </w:tcPr>
          <w:p w14:paraId="1DDF8E5F" w14:textId="0D5C19FF" w:rsidR="4B72D207" w:rsidRDefault="4B72D207" w:rsidP="4B72D207">
            <w:pPr>
              <w:spacing w:line="259" w:lineRule="auto"/>
              <w:rPr>
                <w:rFonts w:ascii="Calibri" w:eastAsia="Calibri" w:hAnsi="Calibri" w:cs="Calibri"/>
              </w:rPr>
            </w:pPr>
            <w:r w:rsidRPr="4B72D207">
              <w:rPr>
                <w:rFonts w:ascii="Calibri" w:eastAsia="Calibri" w:hAnsi="Calibri" w:cs="Calibri"/>
              </w:rPr>
              <w:t>Bilens maksimale højde skal være 41 cm.</w:t>
            </w:r>
          </w:p>
        </w:tc>
        <w:tc>
          <w:tcPr>
            <w:tcW w:w="1504" w:type="dxa"/>
          </w:tcPr>
          <w:p w14:paraId="7007ACD3" w14:textId="2A305BF6" w:rsidR="4B72D207" w:rsidRDefault="4B72D207" w:rsidP="4B72D207">
            <w:pPr>
              <w:spacing w:line="259" w:lineRule="auto"/>
              <w:rPr>
                <w:rFonts w:ascii="Calibri" w:eastAsia="Calibri" w:hAnsi="Calibri" w:cs="Calibri"/>
              </w:rPr>
            </w:pPr>
            <w:r w:rsidRPr="4B72D207">
              <w:rPr>
                <w:rFonts w:ascii="Calibri" w:eastAsia="Calibri" w:hAnsi="Calibri" w:cs="Calibri"/>
              </w:rPr>
              <w:t>Måling af bilens højde med målebånd</w:t>
            </w:r>
          </w:p>
        </w:tc>
        <w:tc>
          <w:tcPr>
            <w:tcW w:w="1504" w:type="dxa"/>
          </w:tcPr>
          <w:p w14:paraId="52BCBB80" w14:textId="0397EC2D" w:rsidR="4B72D207" w:rsidRDefault="4B72D207" w:rsidP="4B72D207">
            <w:pPr>
              <w:spacing w:line="259" w:lineRule="auto"/>
              <w:rPr>
                <w:rFonts w:ascii="Calibri" w:eastAsia="Calibri" w:hAnsi="Calibri" w:cs="Calibri"/>
              </w:rPr>
            </w:pPr>
            <w:r w:rsidRPr="4B72D207">
              <w:rPr>
                <w:rFonts w:ascii="Calibri" w:eastAsia="Calibri" w:hAnsi="Calibri" w:cs="Calibri"/>
              </w:rPr>
              <w:t>Bilen måler under 41 cm i højden.</w:t>
            </w:r>
          </w:p>
        </w:tc>
        <w:tc>
          <w:tcPr>
            <w:tcW w:w="1776" w:type="dxa"/>
          </w:tcPr>
          <w:p w14:paraId="7C75EB4A" w14:textId="22A5AA0B" w:rsidR="4B72D207" w:rsidRDefault="00252F4F" w:rsidP="4B72D207">
            <w:pPr>
              <w:spacing w:line="259" w:lineRule="auto"/>
              <w:rPr>
                <w:rFonts w:ascii="Calibri" w:eastAsia="Calibri" w:hAnsi="Calibri" w:cs="Calibri"/>
              </w:rPr>
            </w:pPr>
            <w:r>
              <w:rPr>
                <w:rFonts w:ascii="Calibri" w:eastAsia="Calibri" w:hAnsi="Calibri" w:cs="Calibri"/>
              </w:rPr>
              <w:t>33</w:t>
            </w:r>
            <w:r w:rsidR="50185E13" w:rsidRPr="61D12FC6">
              <w:rPr>
                <w:rFonts w:ascii="Calibri" w:eastAsia="Calibri" w:hAnsi="Calibri" w:cs="Calibri"/>
              </w:rPr>
              <w:t xml:space="preserve"> cm høj</w:t>
            </w:r>
          </w:p>
        </w:tc>
        <w:tc>
          <w:tcPr>
            <w:tcW w:w="1232" w:type="dxa"/>
          </w:tcPr>
          <w:p w14:paraId="276A78B4" w14:textId="690EC730" w:rsidR="4B72D207" w:rsidRDefault="00252F4F" w:rsidP="4B72D207">
            <w:pPr>
              <w:spacing w:line="259" w:lineRule="auto"/>
              <w:rPr>
                <w:rFonts w:ascii="Calibri" w:eastAsia="Calibri" w:hAnsi="Calibri" w:cs="Calibri"/>
              </w:rPr>
            </w:pPr>
            <w:r>
              <w:rPr>
                <w:rFonts w:ascii="Calibri" w:eastAsia="Calibri" w:hAnsi="Calibri" w:cs="Calibri"/>
              </w:rPr>
              <w:t>Godkendt</w:t>
            </w:r>
          </w:p>
        </w:tc>
      </w:tr>
      <w:tr w:rsidR="4B72D207" w14:paraId="7C1D6953" w14:textId="77777777" w:rsidTr="00E162FE">
        <w:tc>
          <w:tcPr>
            <w:tcW w:w="1504" w:type="dxa"/>
          </w:tcPr>
          <w:p w14:paraId="3BA21DCA" w14:textId="42655E3E" w:rsidR="4B72D207" w:rsidRDefault="4B72D207" w:rsidP="4B72D207">
            <w:pPr>
              <w:spacing w:line="259" w:lineRule="auto"/>
              <w:rPr>
                <w:rFonts w:ascii="Calibri" w:eastAsia="Calibri" w:hAnsi="Calibri" w:cs="Calibri"/>
              </w:rPr>
            </w:pPr>
            <w:r w:rsidRPr="4B72D207">
              <w:rPr>
                <w:rFonts w:ascii="Calibri" w:eastAsia="Calibri" w:hAnsi="Calibri" w:cs="Calibri"/>
              </w:rPr>
              <w:t>2.1.</w:t>
            </w:r>
          </w:p>
        </w:tc>
        <w:tc>
          <w:tcPr>
            <w:tcW w:w="1504" w:type="dxa"/>
          </w:tcPr>
          <w:p w14:paraId="76EE0EF6" w14:textId="71503F3C" w:rsidR="4B72D207" w:rsidRDefault="4B72D207" w:rsidP="4B72D207">
            <w:pPr>
              <w:spacing w:line="259" w:lineRule="auto"/>
              <w:rPr>
                <w:rFonts w:ascii="Calibri" w:eastAsia="Calibri" w:hAnsi="Calibri" w:cs="Calibri"/>
              </w:rPr>
            </w:pPr>
            <w:r w:rsidRPr="4B72D207">
              <w:rPr>
                <w:rFonts w:ascii="Calibri" w:eastAsia="Calibri" w:hAnsi="Calibri" w:cs="Calibri"/>
              </w:rPr>
              <w:t>Forlys implementeres med 2 hvide LED-sæt, der monteres med et sæt i henholdsvis højre og venstre side.</w:t>
            </w:r>
          </w:p>
        </w:tc>
        <w:tc>
          <w:tcPr>
            <w:tcW w:w="1504" w:type="dxa"/>
          </w:tcPr>
          <w:p w14:paraId="30873448" w14:textId="5A02EA61" w:rsidR="4B72D207" w:rsidRDefault="4B72D207" w:rsidP="4B72D207">
            <w:pPr>
              <w:spacing w:line="259" w:lineRule="auto"/>
              <w:rPr>
                <w:rFonts w:ascii="Calibri" w:eastAsia="Calibri" w:hAnsi="Calibri" w:cs="Calibri"/>
              </w:rPr>
            </w:pPr>
            <w:r w:rsidRPr="4B72D207">
              <w:rPr>
                <w:rFonts w:ascii="Calibri" w:eastAsia="Calibri" w:hAnsi="Calibri" w:cs="Calibri"/>
              </w:rPr>
              <w:t>Bilens forlys kontrolleres visuelt før use case 1 udføres.</w:t>
            </w:r>
          </w:p>
        </w:tc>
        <w:tc>
          <w:tcPr>
            <w:tcW w:w="1504" w:type="dxa"/>
          </w:tcPr>
          <w:p w14:paraId="755A5281" w14:textId="2A7B40D2" w:rsidR="4B72D207" w:rsidRDefault="4B72D207" w:rsidP="4B72D207">
            <w:pPr>
              <w:spacing w:line="259" w:lineRule="auto"/>
              <w:rPr>
                <w:rFonts w:ascii="Calibri" w:eastAsia="Calibri" w:hAnsi="Calibri" w:cs="Calibri"/>
              </w:rPr>
            </w:pPr>
            <w:r w:rsidRPr="4B72D207">
              <w:rPr>
                <w:rFonts w:ascii="Calibri" w:eastAsia="Calibri" w:hAnsi="Calibri" w:cs="Calibri"/>
              </w:rPr>
              <w:t>Visuel test: Bilen overholder kravet om påmonterede LED-sæt</w:t>
            </w:r>
          </w:p>
        </w:tc>
        <w:tc>
          <w:tcPr>
            <w:tcW w:w="1776" w:type="dxa"/>
          </w:tcPr>
          <w:p w14:paraId="6ABC0C20" w14:textId="4248EF28" w:rsidR="4B72D207" w:rsidRDefault="008D78E1" w:rsidP="4B72D207">
            <w:pPr>
              <w:spacing w:line="259" w:lineRule="auto"/>
              <w:rPr>
                <w:rFonts w:ascii="Calibri" w:eastAsia="Calibri" w:hAnsi="Calibri" w:cs="Calibri"/>
              </w:rPr>
            </w:pPr>
            <w:r>
              <w:rPr>
                <w:rFonts w:ascii="Calibri" w:eastAsia="Calibri" w:hAnsi="Calibri" w:cs="Calibri"/>
              </w:rPr>
              <w:t>Synligt lys kom ud fra både forlys og baglys fra ca. 1-2m afstand</w:t>
            </w:r>
          </w:p>
          <w:p w14:paraId="6F2811FA" w14:textId="3CDA4FAE" w:rsidR="4B72D207" w:rsidRDefault="4B72D207" w:rsidP="4B72D207">
            <w:pPr>
              <w:spacing w:line="259" w:lineRule="auto"/>
              <w:rPr>
                <w:rFonts w:ascii="Calibri" w:eastAsia="Calibri" w:hAnsi="Calibri" w:cs="Calibri"/>
              </w:rPr>
            </w:pPr>
          </w:p>
        </w:tc>
        <w:tc>
          <w:tcPr>
            <w:tcW w:w="1232" w:type="dxa"/>
          </w:tcPr>
          <w:p w14:paraId="0B06398F" w14:textId="3DAE3667" w:rsidR="4B72D207" w:rsidRDefault="00D45813" w:rsidP="4B72D207">
            <w:pPr>
              <w:spacing w:line="259" w:lineRule="auto"/>
              <w:rPr>
                <w:rFonts w:ascii="Calibri" w:eastAsia="Calibri" w:hAnsi="Calibri" w:cs="Calibri"/>
              </w:rPr>
            </w:pPr>
            <w:r>
              <w:rPr>
                <w:rFonts w:ascii="Calibri" w:eastAsia="Calibri" w:hAnsi="Calibri" w:cs="Calibri"/>
              </w:rPr>
              <w:t>Godkendt</w:t>
            </w:r>
          </w:p>
          <w:p w14:paraId="12D20D68" w14:textId="3DFA3EF5" w:rsidR="4B72D207" w:rsidRDefault="4B72D207" w:rsidP="4B72D207">
            <w:pPr>
              <w:spacing w:line="259" w:lineRule="auto"/>
              <w:rPr>
                <w:rFonts w:ascii="Calibri" w:eastAsia="Calibri" w:hAnsi="Calibri" w:cs="Calibri"/>
              </w:rPr>
            </w:pPr>
          </w:p>
        </w:tc>
      </w:tr>
      <w:tr w:rsidR="4B72D207" w14:paraId="4EA683FB" w14:textId="77777777" w:rsidTr="00E162FE">
        <w:tc>
          <w:tcPr>
            <w:tcW w:w="1504" w:type="dxa"/>
          </w:tcPr>
          <w:p w14:paraId="181B97A0" w14:textId="146D44F7" w:rsidR="4B72D207" w:rsidRDefault="4B72D207" w:rsidP="4B72D207">
            <w:pPr>
              <w:spacing w:line="259" w:lineRule="auto"/>
              <w:rPr>
                <w:rFonts w:ascii="Calibri" w:eastAsia="Calibri" w:hAnsi="Calibri" w:cs="Calibri"/>
              </w:rPr>
            </w:pPr>
            <w:r w:rsidRPr="4B72D207">
              <w:rPr>
                <w:rFonts w:ascii="Calibri" w:eastAsia="Calibri" w:hAnsi="Calibri" w:cs="Calibri"/>
              </w:rPr>
              <w:t>2.2.</w:t>
            </w:r>
          </w:p>
        </w:tc>
        <w:tc>
          <w:tcPr>
            <w:tcW w:w="1504" w:type="dxa"/>
          </w:tcPr>
          <w:p w14:paraId="14407998" w14:textId="207CF8F3" w:rsidR="4B72D207" w:rsidRDefault="4B72D207" w:rsidP="4B72D207">
            <w:pPr>
              <w:spacing w:line="259" w:lineRule="auto"/>
              <w:rPr>
                <w:rFonts w:ascii="Calibri" w:eastAsia="Calibri" w:hAnsi="Calibri" w:cs="Calibri"/>
              </w:rPr>
            </w:pPr>
            <w:r w:rsidRPr="4B72D207">
              <w:rPr>
                <w:rFonts w:ascii="Calibri" w:eastAsia="Calibri" w:hAnsi="Calibri" w:cs="Calibri"/>
              </w:rPr>
              <w:t>Når forlyset er tændt, skal hvert LED-sæt lyse svarende til én LED med middelstrømmen 50 mA +/- 5 mA.</w:t>
            </w:r>
          </w:p>
        </w:tc>
        <w:tc>
          <w:tcPr>
            <w:tcW w:w="1504" w:type="dxa"/>
          </w:tcPr>
          <w:p w14:paraId="7EB0F6F0" w14:textId="06FC8336" w:rsidR="4B72D207" w:rsidRDefault="4B72D207" w:rsidP="4B72D207">
            <w:pPr>
              <w:spacing w:line="259" w:lineRule="auto"/>
              <w:rPr>
                <w:rFonts w:ascii="Calibri" w:eastAsia="Calibri" w:hAnsi="Calibri" w:cs="Calibri"/>
              </w:rPr>
            </w:pPr>
            <w:r w:rsidRPr="4B72D207">
              <w:rPr>
                <w:rFonts w:ascii="Calibri" w:eastAsia="Calibri" w:hAnsi="Calibri" w:cs="Calibri"/>
              </w:rPr>
              <w:t>Ved måling af LED sæt vha. Multimeter viser det en middelstrøm på 50 mA og +/-5 mA</w:t>
            </w:r>
          </w:p>
        </w:tc>
        <w:tc>
          <w:tcPr>
            <w:tcW w:w="1504" w:type="dxa"/>
          </w:tcPr>
          <w:p w14:paraId="230DCEE1" w14:textId="6A6CFD27" w:rsidR="4B72D207" w:rsidRDefault="4B72D207" w:rsidP="4B72D207">
            <w:pPr>
              <w:spacing w:line="259" w:lineRule="auto"/>
              <w:rPr>
                <w:rFonts w:ascii="Calibri" w:eastAsia="Calibri" w:hAnsi="Calibri" w:cs="Calibri"/>
              </w:rPr>
            </w:pPr>
            <w:r w:rsidRPr="4B72D207">
              <w:rPr>
                <w:rFonts w:ascii="Calibri" w:eastAsia="Calibri" w:hAnsi="Calibri" w:cs="Calibri"/>
              </w:rPr>
              <w:t>Multimeter viser en værdi på 50 mA +/- 5 mA</w:t>
            </w:r>
          </w:p>
        </w:tc>
        <w:tc>
          <w:tcPr>
            <w:tcW w:w="1776" w:type="dxa"/>
          </w:tcPr>
          <w:p w14:paraId="479DF939" w14:textId="1A84A45A" w:rsidR="4B72D207" w:rsidRDefault="009C73DF" w:rsidP="4B72D207">
            <w:pPr>
              <w:spacing w:line="259" w:lineRule="auto"/>
              <w:rPr>
                <w:rFonts w:ascii="Calibri" w:eastAsia="Calibri" w:hAnsi="Calibri" w:cs="Calibri"/>
              </w:rPr>
            </w:pPr>
            <w:r>
              <w:rPr>
                <w:rFonts w:ascii="Calibri" w:eastAsia="Calibri" w:hAnsi="Calibri" w:cs="Calibri"/>
              </w:rPr>
              <w:t xml:space="preserve">Der er blevet målt på </w:t>
            </w:r>
            <w:ins w:id="221" w:author="{48ff62a4-769c-4aa5-8f9c-5c23cec8e0af}" w:date="2020-01-15T09:47:00Z">
              <w:r w:rsidR="00FE5772">
                <w:rPr>
                  <w:rFonts w:ascii="Calibri" w:eastAsia="Calibri" w:hAnsi="Calibri" w:cs="Calibri"/>
                </w:rPr>
                <w:t xml:space="preserve">2 LED-sæt, altså </w:t>
              </w:r>
            </w:ins>
            <w:r w:rsidR="00152BBD">
              <w:rPr>
                <w:rFonts w:ascii="Calibri" w:eastAsia="Calibri" w:hAnsi="Calibri" w:cs="Calibri"/>
              </w:rPr>
              <w:t>begge</w:t>
            </w:r>
            <w:r w:rsidR="00FE5772">
              <w:rPr>
                <w:rFonts w:ascii="Calibri" w:eastAsia="Calibri" w:hAnsi="Calibri" w:cs="Calibri"/>
              </w:rPr>
              <w:t xml:space="preserve"> forlygte</w:t>
            </w:r>
            <w:r w:rsidR="00152BBD">
              <w:rPr>
                <w:rFonts w:ascii="Calibri" w:eastAsia="Calibri" w:hAnsi="Calibri" w:cs="Calibri"/>
              </w:rPr>
              <w:t>r</w:t>
            </w:r>
            <w:r w:rsidR="005B1343">
              <w:rPr>
                <w:rFonts w:ascii="Calibri" w:eastAsia="Calibri" w:hAnsi="Calibri" w:cs="Calibri"/>
              </w:rPr>
              <w:t>. I=</w:t>
            </w:r>
            <w:ins w:id="222" w:author="{48ff62a4-769c-4aa5-8f9c-5c23cec8e0af}" w:date="2020-01-15T09:47:00Z">
              <w:r w:rsidR="00FE5772">
                <w:rPr>
                  <w:rFonts w:ascii="Calibri" w:eastAsia="Calibri" w:hAnsi="Calibri" w:cs="Calibri"/>
                </w:rPr>
                <w:t>105,3mA.</w:t>
              </w:r>
            </w:ins>
            <w:r w:rsidR="00152BBD">
              <w:rPr>
                <w:rFonts w:ascii="Calibri" w:eastAsia="Calibri" w:hAnsi="Calibri" w:cs="Calibri"/>
              </w:rPr>
              <w:t xml:space="preserve"> Dette halveres, for at få strømmen for </w:t>
            </w:r>
            <w:r w:rsidR="00D45813">
              <w:rPr>
                <w:rFonts w:ascii="Calibri" w:eastAsia="Calibri" w:hAnsi="Calibri" w:cs="Calibri"/>
              </w:rPr>
              <w:t>et LED-sæt</w:t>
            </w:r>
            <w:r w:rsidR="005B1343">
              <w:rPr>
                <w:rFonts w:ascii="Calibri" w:eastAsia="Calibri" w:hAnsi="Calibri" w:cs="Calibri"/>
              </w:rPr>
              <w:t>.I=</w:t>
            </w:r>
            <w:r w:rsidR="00721D0C">
              <w:rPr>
                <w:rFonts w:ascii="Calibri" w:eastAsia="Calibri" w:hAnsi="Calibri" w:cs="Calibri"/>
              </w:rPr>
              <w:t>52,65mA</w:t>
            </w:r>
            <w:r w:rsidR="005B1343">
              <w:rPr>
                <w:rFonts w:ascii="Calibri" w:eastAsia="Calibri" w:hAnsi="Calibri" w:cs="Calibri"/>
              </w:rPr>
              <w:t>=</w:t>
            </w:r>
          </w:p>
        </w:tc>
        <w:tc>
          <w:tcPr>
            <w:tcW w:w="1232" w:type="dxa"/>
          </w:tcPr>
          <w:p w14:paraId="563B1B80" w14:textId="48535FED" w:rsidR="4B72D207" w:rsidRDefault="004B7E7F" w:rsidP="4B72D207">
            <w:pPr>
              <w:spacing w:line="259" w:lineRule="auto"/>
              <w:rPr>
                <w:rFonts w:ascii="Calibri" w:eastAsia="Calibri" w:hAnsi="Calibri" w:cs="Calibri"/>
              </w:rPr>
            </w:pPr>
            <w:r>
              <w:rPr>
                <w:rFonts w:ascii="Calibri" w:eastAsia="Calibri" w:hAnsi="Calibri" w:cs="Calibri"/>
              </w:rPr>
              <w:t>Godkendt</w:t>
            </w:r>
          </w:p>
        </w:tc>
      </w:tr>
      <w:tr w:rsidR="4B72D207" w14:paraId="0475CF6E" w14:textId="77777777" w:rsidTr="00E162FE">
        <w:tc>
          <w:tcPr>
            <w:tcW w:w="1504" w:type="dxa"/>
          </w:tcPr>
          <w:p w14:paraId="39019017" w14:textId="78C16FA6" w:rsidR="4B72D207" w:rsidRDefault="4B72D207" w:rsidP="4B72D207">
            <w:pPr>
              <w:spacing w:line="259" w:lineRule="auto"/>
              <w:rPr>
                <w:rFonts w:ascii="Calibri" w:eastAsia="Calibri" w:hAnsi="Calibri" w:cs="Calibri"/>
              </w:rPr>
            </w:pPr>
            <w:r w:rsidRPr="4B72D207">
              <w:rPr>
                <w:rFonts w:ascii="Calibri" w:eastAsia="Calibri" w:hAnsi="Calibri" w:cs="Calibri"/>
              </w:rPr>
              <w:t>3.1.</w:t>
            </w:r>
          </w:p>
        </w:tc>
        <w:tc>
          <w:tcPr>
            <w:tcW w:w="1504" w:type="dxa"/>
          </w:tcPr>
          <w:p w14:paraId="5AB21F2C" w14:textId="325A1BA1" w:rsidR="4B72D207" w:rsidRDefault="4B72D207" w:rsidP="4B72D207">
            <w:pPr>
              <w:spacing w:line="259" w:lineRule="auto"/>
              <w:rPr>
                <w:rFonts w:ascii="Calibri" w:eastAsia="Calibri" w:hAnsi="Calibri" w:cs="Calibri"/>
              </w:rPr>
            </w:pPr>
            <w:r w:rsidRPr="4B72D207">
              <w:rPr>
                <w:rFonts w:ascii="Calibri" w:eastAsia="Calibri" w:hAnsi="Calibri" w:cs="Calibri"/>
              </w:rPr>
              <w:t>Bag- og bremselys implementeres med 2 røde LED-sæt, der monteres med et sæt i henholdsvis højre og venstre side.</w:t>
            </w:r>
          </w:p>
        </w:tc>
        <w:tc>
          <w:tcPr>
            <w:tcW w:w="1504" w:type="dxa"/>
          </w:tcPr>
          <w:p w14:paraId="719C98A7" w14:textId="28238E31" w:rsidR="4B72D207" w:rsidRDefault="4B72D207" w:rsidP="4B72D207">
            <w:pPr>
              <w:spacing w:line="259" w:lineRule="auto"/>
              <w:rPr>
                <w:rFonts w:ascii="Calibri" w:eastAsia="Calibri" w:hAnsi="Calibri" w:cs="Calibri"/>
              </w:rPr>
            </w:pPr>
            <w:r w:rsidRPr="4B72D207">
              <w:rPr>
                <w:rFonts w:ascii="Calibri" w:eastAsia="Calibri" w:hAnsi="Calibri" w:cs="Calibri"/>
              </w:rPr>
              <w:t>Bilens bag- og bremselys kontrolleres visuelt før use case 1 udføres.</w:t>
            </w:r>
          </w:p>
        </w:tc>
        <w:tc>
          <w:tcPr>
            <w:tcW w:w="1504" w:type="dxa"/>
          </w:tcPr>
          <w:p w14:paraId="06146E7E" w14:textId="7F3CE92E" w:rsidR="4B72D207" w:rsidRDefault="4B72D207" w:rsidP="4B72D207">
            <w:pPr>
              <w:spacing w:line="259" w:lineRule="auto"/>
              <w:rPr>
                <w:rFonts w:ascii="Calibri" w:eastAsia="Calibri" w:hAnsi="Calibri" w:cs="Calibri"/>
              </w:rPr>
            </w:pPr>
            <w:r w:rsidRPr="4B72D207">
              <w:rPr>
                <w:rFonts w:ascii="Calibri" w:eastAsia="Calibri" w:hAnsi="Calibri" w:cs="Calibri"/>
              </w:rPr>
              <w:t>Visuel belysning kan ses fra 2 m afstand</w:t>
            </w:r>
          </w:p>
        </w:tc>
        <w:tc>
          <w:tcPr>
            <w:tcW w:w="1776" w:type="dxa"/>
          </w:tcPr>
          <w:p w14:paraId="78F25DED" w14:textId="18EEAB92" w:rsidR="4B72D207" w:rsidRDefault="4B72D207" w:rsidP="4B72D207">
            <w:pPr>
              <w:spacing w:line="259" w:lineRule="auto"/>
              <w:rPr>
                <w:rFonts w:ascii="Calibri" w:eastAsia="Calibri" w:hAnsi="Calibri" w:cs="Calibri"/>
              </w:rPr>
            </w:pPr>
          </w:p>
        </w:tc>
        <w:tc>
          <w:tcPr>
            <w:tcW w:w="1232" w:type="dxa"/>
          </w:tcPr>
          <w:p w14:paraId="2AAAB2B5" w14:textId="196FB437" w:rsidR="4B72D207" w:rsidRDefault="0099080B" w:rsidP="4B72D207">
            <w:pPr>
              <w:spacing w:line="259" w:lineRule="auto"/>
              <w:rPr>
                <w:rFonts w:ascii="Calibri" w:eastAsia="Calibri" w:hAnsi="Calibri" w:cs="Calibri"/>
              </w:rPr>
            </w:pPr>
            <w:r>
              <w:rPr>
                <w:rFonts w:ascii="Calibri" w:eastAsia="Calibri" w:hAnsi="Calibri" w:cs="Calibri"/>
              </w:rPr>
              <w:t>Godkendt</w:t>
            </w:r>
          </w:p>
        </w:tc>
      </w:tr>
      <w:tr w:rsidR="4B72D207" w14:paraId="6D0A1A4F" w14:textId="77777777" w:rsidTr="00E162FE">
        <w:tc>
          <w:tcPr>
            <w:tcW w:w="1504" w:type="dxa"/>
          </w:tcPr>
          <w:p w14:paraId="3FD475B7" w14:textId="644B3255" w:rsidR="4B72D207" w:rsidRDefault="4B72D207" w:rsidP="4B72D207">
            <w:pPr>
              <w:spacing w:line="259" w:lineRule="auto"/>
              <w:rPr>
                <w:rFonts w:ascii="Calibri" w:eastAsia="Calibri" w:hAnsi="Calibri" w:cs="Calibri"/>
              </w:rPr>
            </w:pPr>
            <w:r w:rsidRPr="4B72D207">
              <w:rPr>
                <w:rFonts w:ascii="Calibri" w:eastAsia="Calibri" w:hAnsi="Calibri" w:cs="Calibri"/>
              </w:rPr>
              <w:t>3.2.</w:t>
            </w:r>
          </w:p>
        </w:tc>
        <w:tc>
          <w:tcPr>
            <w:tcW w:w="1504" w:type="dxa"/>
          </w:tcPr>
          <w:p w14:paraId="35DA4E4A" w14:textId="30B265F9" w:rsidR="4B72D207" w:rsidRDefault="4B72D207" w:rsidP="4B72D207">
            <w:pPr>
              <w:spacing w:line="259" w:lineRule="auto"/>
              <w:rPr>
                <w:rFonts w:ascii="Calibri" w:eastAsia="Calibri" w:hAnsi="Calibri" w:cs="Calibri"/>
              </w:rPr>
            </w:pPr>
            <w:r w:rsidRPr="4B72D207">
              <w:rPr>
                <w:rFonts w:ascii="Calibri" w:eastAsia="Calibri" w:hAnsi="Calibri" w:cs="Calibri"/>
              </w:rPr>
              <w:t>Ved ”bremselys” skal hvert LED-sæt lyse svarende til én LED med middelstrømmen 50 mA +/- 5 mA.</w:t>
            </w:r>
          </w:p>
        </w:tc>
        <w:tc>
          <w:tcPr>
            <w:tcW w:w="1504" w:type="dxa"/>
          </w:tcPr>
          <w:p w14:paraId="48C9137B" w14:textId="68178914" w:rsidR="4B72D207" w:rsidRDefault="4B72D207" w:rsidP="4B72D207">
            <w:pPr>
              <w:spacing w:line="259" w:lineRule="auto"/>
              <w:rPr>
                <w:rFonts w:ascii="Calibri" w:eastAsia="Calibri" w:hAnsi="Calibri" w:cs="Calibri"/>
              </w:rPr>
            </w:pPr>
            <w:r w:rsidRPr="4B72D207">
              <w:rPr>
                <w:rFonts w:ascii="Calibri" w:eastAsia="Calibri" w:hAnsi="Calibri" w:cs="Calibri"/>
              </w:rPr>
              <w:t>Ved måling af LED sæt vha. Multimeter viser det en middelstrøm på 50 mA og +/-5 mA</w:t>
            </w:r>
          </w:p>
          <w:p w14:paraId="38C16FDE" w14:textId="35B34983" w:rsidR="4B72D207" w:rsidRDefault="4B72D207" w:rsidP="4B72D207">
            <w:pPr>
              <w:spacing w:line="259" w:lineRule="auto"/>
              <w:rPr>
                <w:rFonts w:ascii="Calibri" w:eastAsia="Calibri" w:hAnsi="Calibri" w:cs="Calibri"/>
              </w:rPr>
            </w:pPr>
          </w:p>
        </w:tc>
        <w:tc>
          <w:tcPr>
            <w:tcW w:w="1504" w:type="dxa"/>
          </w:tcPr>
          <w:p w14:paraId="652F0396" w14:textId="71AA6DD0" w:rsidR="4B72D207" w:rsidRDefault="4B72D207" w:rsidP="4B72D207">
            <w:pPr>
              <w:spacing w:line="259" w:lineRule="auto"/>
              <w:rPr>
                <w:rFonts w:ascii="Calibri" w:eastAsia="Calibri" w:hAnsi="Calibri" w:cs="Calibri"/>
              </w:rPr>
            </w:pPr>
            <w:r w:rsidRPr="4B72D207">
              <w:rPr>
                <w:rFonts w:ascii="Calibri" w:eastAsia="Calibri" w:hAnsi="Calibri" w:cs="Calibri"/>
              </w:rPr>
              <w:t>Multimeter viser en værdi på 50 mA +/- 5 mA</w:t>
            </w:r>
          </w:p>
          <w:p w14:paraId="327530A0" w14:textId="25C9B894" w:rsidR="4B72D207" w:rsidRDefault="4B72D207" w:rsidP="4B72D207">
            <w:pPr>
              <w:spacing w:line="259" w:lineRule="auto"/>
              <w:rPr>
                <w:rFonts w:ascii="Calibri" w:eastAsia="Calibri" w:hAnsi="Calibri" w:cs="Calibri"/>
              </w:rPr>
            </w:pPr>
          </w:p>
        </w:tc>
        <w:tc>
          <w:tcPr>
            <w:tcW w:w="1776" w:type="dxa"/>
          </w:tcPr>
          <w:p w14:paraId="44F725DE" w14:textId="78F4A3D7" w:rsidR="4B72D207" w:rsidRDefault="005B1343" w:rsidP="4B72D207">
            <w:pPr>
              <w:spacing w:line="259" w:lineRule="auto"/>
              <w:rPr>
                <w:rFonts w:ascii="Calibri" w:eastAsia="Calibri" w:hAnsi="Calibri" w:cs="Calibri"/>
              </w:rPr>
            </w:pPr>
            <w:r>
              <w:rPr>
                <w:rFonts w:ascii="Calibri" w:eastAsia="Calibri" w:hAnsi="Calibri" w:cs="Calibri"/>
              </w:rPr>
              <w:t xml:space="preserve">Der er blevet målt på </w:t>
            </w:r>
            <w:ins w:id="223" w:author="{48ff62a4-769c-4aa5-8f9c-5c23cec8e0af}" w:date="2020-01-15T09:47:00Z">
              <w:r>
                <w:rPr>
                  <w:rFonts w:ascii="Calibri" w:eastAsia="Calibri" w:hAnsi="Calibri" w:cs="Calibri"/>
                </w:rPr>
                <w:t>2 LED-sæt</w:t>
              </w:r>
            </w:ins>
            <w:r w:rsidR="00721D0C">
              <w:rPr>
                <w:rFonts w:ascii="Calibri" w:eastAsia="Calibri" w:hAnsi="Calibri" w:cs="Calibri"/>
              </w:rPr>
              <w:t>. I=</w:t>
            </w:r>
            <w:ins w:id="224" w:author="{48ff62a4-769c-4aa5-8f9c-5c23cec8e0af}" w:date="2020-01-15T09:47:00Z">
              <w:r>
                <w:rPr>
                  <w:rFonts w:ascii="Calibri" w:eastAsia="Calibri" w:hAnsi="Calibri" w:cs="Calibri"/>
                </w:rPr>
                <w:t xml:space="preserve"> </w:t>
              </w:r>
            </w:ins>
            <w:r>
              <w:rPr>
                <w:rFonts w:ascii="Calibri" w:eastAsia="Calibri" w:hAnsi="Calibri" w:cs="Calibri"/>
              </w:rPr>
              <w:t>97,5</w:t>
            </w:r>
            <w:ins w:id="225" w:author="{48ff62a4-769c-4aa5-8f9c-5c23cec8e0af}" w:date="2020-01-15T09:47:00Z">
              <w:r>
                <w:rPr>
                  <w:rFonts w:ascii="Calibri" w:eastAsia="Calibri" w:hAnsi="Calibri" w:cs="Calibri"/>
                </w:rPr>
                <w:t>mA.</w:t>
              </w:r>
            </w:ins>
            <w:r>
              <w:rPr>
                <w:rFonts w:ascii="Calibri" w:eastAsia="Calibri" w:hAnsi="Calibri" w:cs="Calibri"/>
              </w:rPr>
              <w:t xml:space="preserve"> Dette halveres, for at få strømmen for et LED-sæt</w:t>
            </w:r>
            <w:r w:rsidR="00721D0C">
              <w:rPr>
                <w:rFonts w:ascii="Calibri" w:eastAsia="Calibri" w:hAnsi="Calibri" w:cs="Calibri"/>
              </w:rPr>
              <w:t>. I=</w:t>
            </w:r>
            <w:r w:rsidR="0040627F">
              <w:rPr>
                <w:rFonts w:ascii="Calibri" w:eastAsia="Calibri" w:hAnsi="Calibri" w:cs="Calibri"/>
              </w:rPr>
              <w:t>48,75mA</w:t>
            </w:r>
          </w:p>
        </w:tc>
        <w:tc>
          <w:tcPr>
            <w:tcW w:w="1232" w:type="dxa"/>
          </w:tcPr>
          <w:p w14:paraId="01E187DA" w14:textId="69CEB3B0" w:rsidR="4B72D207" w:rsidRDefault="00FF723B" w:rsidP="4B72D207">
            <w:pPr>
              <w:spacing w:line="259" w:lineRule="auto"/>
              <w:rPr>
                <w:rFonts w:ascii="Calibri" w:eastAsia="Calibri" w:hAnsi="Calibri" w:cs="Calibri"/>
              </w:rPr>
            </w:pPr>
            <w:r>
              <w:rPr>
                <w:rFonts w:ascii="Calibri" w:eastAsia="Calibri" w:hAnsi="Calibri" w:cs="Calibri"/>
              </w:rPr>
              <w:t>Godkendt</w:t>
            </w:r>
          </w:p>
        </w:tc>
      </w:tr>
      <w:tr w:rsidR="4B72D207" w14:paraId="403D8C53" w14:textId="77777777" w:rsidTr="00E162FE">
        <w:tc>
          <w:tcPr>
            <w:tcW w:w="1504" w:type="dxa"/>
          </w:tcPr>
          <w:p w14:paraId="75077BF4" w14:textId="2D626A87" w:rsidR="4B72D207" w:rsidRDefault="4B72D207" w:rsidP="4B72D207">
            <w:pPr>
              <w:spacing w:line="259" w:lineRule="auto"/>
              <w:rPr>
                <w:rFonts w:ascii="Calibri" w:eastAsia="Calibri" w:hAnsi="Calibri" w:cs="Calibri"/>
              </w:rPr>
            </w:pPr>
            <w:r w:rsidRPr="4B72D207">
              <w:rPr>
                <w:rFonts w:ascii="Calibri" w:eastAsia="Calibri" w:hAnsi="Calibri" w:cs="Calibri"/>
              </w:rPr>
              <w:t>3.3.</w:t>
            </w:r>
          </w:p>
        </w:tc>
        <w:tc>
          <w:tcPr>
            <w:tcW w:w="1504" w:type="dxa"/>
          </w:tcPr>
          <w:p w14:paraId="05AA3901" w14:textId="723B6069" w:rsidR="4B72D207" w:rsidRDefault="4B72D207" w:rsidP="4B72D207">
            <w:pPr>
              <w:spacing w:line="259" w:lineRule="auto"/>
              <w:rPr>
                <w:rFonts w:ascii="Calibri" w:eastAsia="Calibri" w:hAnsi="Calibri" w:cs="Calibri"/>
              </w:rPr>
            </w:pPr>
            <w:r w:rsidRPr="4B72D207">
              <w:rPr>
                <w:rFonts w:ascii="Calibri" w:eastAsia="Calibri" w:hAnsi="Calibri" w:cs="Calibri"/>
              </w:rPr>
              <w:t xml:space="preserve">Ved ”almindeligt baglys” skal hvert </w:t>
            </w:r>
            <w:r>
              <w:br/>
            </w:r>
            <w:r w:rsidRPr="4B72D207">
              <w:rPr>
                <w:rFonts w:ascii="Calibri" w:eastAsia="Calibri" w:hAnsi="Calibri" w:cs="Calibri"/>
              </w:rPr>
              <w:t xml:space="preserve">LED-sæt lyse svarende til én LED med middelstrømmen </w:t>
            </w:r>
            <w:r>
              <w:br/>
            </w:r>
            <w:r w:rsidRPr="4B72D207">
              <w:rPr>
                <w:rFonts w:ascii="Calibri" w:eastAsia="Calibri" w:hAnsi="Calibri" w:cs="Calibri"/>
              </w:rPr>
              <w:t>10 mA +/- 2 mA.</w:t>
            </w:r>
          </w:p>
        </w:tc>
        <w:tc>
          <w:tcPr>
            <w:tcW w:w="1504" w:type="dxa"/>
          </w:tcPr>
          <w:p w14:paraId="1AE4091B" w14:textId="5B8C5E6A" w:rsidR="4B72D207" w:rsidRDefault="4B72D207" w:rsidP="4B72D207">
            <w:pPr>
              <w:spacing w:line="259" w:lineRule="auto"/>
              <w:rPr>
                <w:rFonts w:ascii="Calibri" w:eastAsia="Calibri" w:hAnsi="Calibri" w:cs="Calibri"/>
              </w:rPr>
            </w:pPr>
            <w:r w:rsidRPr="4B72D207">
              <w:rPr>
                <w:rFonts w:ascii="Calibri" w:eastAsia="Calibri" w:hAnsi="Calibri" w:cs="Calibri"/>
              </w:rPr>
              <w:t xml:space="preserve">Ved måling af LED sæt vha. Multimeter viser det en middelstrøm på </w:t>
            </w:r>
            <w:r w:rsidR="00330A53">
              <w:rPr>
                <w:rFonts w:ascii="Calibri" w:eastAsia="Calibri" w:hAnsi="Calibri" w:cs="Calibri"/>
              </w:rPr>
              <w:t>1</w:t>
            </w:r>
            <w:r w:rsidRPr="4B72D207">
              <w:rPr>
                <w:rFonts w:ascii="Calibri" w:eastAsia="Calibri" w:hAnsi="Calibri" w:cs="Calibri"/>
              </w:rPr>
              <w:t>0 mA og +/-</w:t>
            </w:r>
            <w:r w:rsidR="00330A53">
              <w:rPr>
                <w:rFonts w:ascii="Calibri" w:eastAsia="Calibri" w:hAnsi="Calibri" w:cs="Calibri"/>
              </w:rPr>
              <w:t>1</w:t>
            </w:r>
            <w:r w:rsidRPr="4B72D207">
              <w:rPr>
                <w:rFonts w:ascii="Calibri" w:eastAsia="Calibri" w:hAnsi="Calibri" w:cs="Calibri"/>
              </w:rPr>
              <w:t xml:space="preserve"> mA</w:t>
            </w:r>
          </w:p>
          <w:p w14:paraId="4F85F6ED" w14:textId="36A75EB1" w:rsidR="4B72D207" w:rsidRDefault="4B72D207" w:rsidP="4B72D207">
            <w:pPr>
              <w:spacing w:line="259" w:lineRule="auto"/>
              <w:rPr>
                <w:rFonts w:ascii="Calibri" w:eastAsia="Calibri" w:hAnsi="Calibri" w:cs="Calibri"/>
              </w:rPr>
            </w:pPr>
          </w:p>
        </w:tc>
        <w:tc>
          <w:tcPr>
            <w:tcW w:w="1504" w:type="dxa"/>
          </w:tcPr>
          <w:p w14:paraId="7C6E08E8" w14:textId="6DA60AE5" w:rsidR="4B72D207" w:rsidRDefault="4B72D207" w:rsidP="4B72D207">
            <w:pPr>
              <w:spacing w:line="259" w:lineRule="auto"/>
              <w:rPr>
                <w:rFonts w:ascii="Calibri" w:eastAsia="Calibri" w:hAnsi="Calibri" w:cs="Calibri"/>
              </w:rPr>
            </w:pPr>
            <w:r w:rsidRPr="4B72D207">
              <w:rPr>
                <w:rFonts w:ascii="Calibri" w:eastAsia="Calibri" w:hAnsi="Calibri" w:cs="Calibri"/>
              </w:rPr>
              <w:t xml:space="preserve">Multimeter viser en værdi på </w:t>
            </w:r>
            <w:r w:rsidR="00330A53">
              <w:rPr>
                <w:rFonts w:ascii="Calibri" w:eastAsia="Calibri" w:hAnsi="Calibri" w:cs="Calibri"/>
              </w:rPr>
              <w:t>1</w:t>
            </w:r>
            <w:r w:rsidRPr="4B72D207">
              <w:rPr>
                <w:rFonts w:ascii="Calibri" w:eastAsia="Calibri" w:hAnsi="Calibri" w:cs="Calibri"/>
              </w:rPr>
              <w:t xml:space="preserve">0 mA +/- </w:t>
            </w:r>
            <w:r w:rsidR="00330A53">
              <w:rPr>
                <w:rFonts w:ascii="Calibri" w:eastAsia="Calibri" w:hAnsi="Calibri" w:cs="Calibri"/>
              </w:rPr>
              <w:t>2</w:t>
            </w:r>
            <w:r w:rsidRPr="4B72D207">
              <w:rPr>
                <w:rFonts w:ascii="Calibri" w:eastAsia="Calibri" w:hAnsi="Calibri" w:cs="Calibri"/>
              </w:rPr>
              <w:t xml:space="preserve"> mA</w:t>
            </w:r>
          </w:p>
          <w:p w14:paraId="0E206435" w14:textId="060D36C2" w:rsidR="4B72D207" w:rsidRDefault="4B72D207" w:rsidP="4B72D207">
            <w:pPr>
              <w:spacing w:line="259" w:lineRule="auto"/>
              <w:rPr>
                <w:rFonts w:ascii="Calibri" w:eastAsia="Calibri" w:hAnsi="Calibri" w:cs="Calibri"/>
              </w:rPr>
            </w:pPr>
          </w:p>
        </w:tc>
        <w:tc>
          <w:tcPr>
            <w:tcW w:w="1776" w:type="dxa"/>
          </w:tcPr>
          <w:p w14:paraId="7089353C" w14:textId="00709B60" w:rsidR="4B72D207" w:rsidRDefault="00330A53" w:rsidP="4B72D207">
            <w:pPr>
              <w:spacing w:line="259" w:lineRule="auto"/>
              <w:rPr>
                <w:rFonts w:ascii="Calibri" w:eastAsia="Calibri" w:hAnsi="Calibri" w:cs="Calibri"/>
              </w:rPr>
            </w:pPr>
            <w:r>
              <w:rPr>
                <w:rFonts w:ascii="Calibri" w:eastAsia="Calibri" w:hAnsi="Calibri" w:cs="Calibri"/>
              </w:rPr>
              <w:t xml:space="preserve">Der er blevet målt på </w:t>
            </w:r>
            <w:ins w:id="226" w:author="{48ff62a4-769c-4aa5-8f9c-5c23cec8e0af}" w:date="2020-01-15T09:47:00Z">
              <w:r>
                <w:rPr>
                  <w:rFonts w:ascii="Calibri" w:eastAsia="Calibri" w:hAnsi="Calibri" w:cs="Calibri"/>
                </w:rPr>
                <w:t>2 LED-sæt</w:t>
              </w:r>
            </w:ins>
            <w:r w:rsidR="0040627F">
              <w:rPr>
                <w:rFonts w:ascii="Calibri" w:eastAsia="Calibri" w:hAnsi="Calibri" w:cs="Calibri"/>
              </w:rPr>
              <w:t>. I=</w:t>
            </w:r>
            <w:r>
              <w:rPr>
                <w:rFonts w:ascii="Calibri" w:eastAsia="Calibri" w:hAnsi="Calibri" w:cs="Calibri"/>
              </w:rPr>
              <w:t>23,6</w:t>
            </w:r>
            <w:ins w:id="227" w:author="{48ff62a4-769c-4aa5-8f9c-5c23cec8e0af}" w:date="2020-01-15T09:47:00Z">
              <w:r>
                <w:rPr>
                  <w:rFonts w:ascii="Calibri" w:eastAsia="Calibri" w:hAnsi="Calibri" w:cs="Calibri"/>
                </w:rPr>
                <w:t>mA.</w:t>
              </w:r>
            </w:ins>
            <w:r>
              <w:rPr>
                <w:rFonts w:ascii="Calibri" w:eastAsia="Calibri" w:hAnsi="Calibri" w:cs="Calibri"/>
              </w:rPr>
              <w:t xml:space="preserve"> Dette halveres, for at få strømmen for et LED-sæt</w:t>
            </w:r>
            <w:r w:rsidR="005B1343">
              <w:rPr>
                <w:rFonts w:ascii="Calibri" w:eastAsia="Calibri" w:hAnsi="Calibri" w:cs="Calibri"/>
              </w:rPr>
              <w:t xml:space="preserve">. </w:t>
            </w:r>
            <w:r w:rsidR="0040627F">
              <w:rPr>
                <w:rFonts w:ascii="Calibri" w:eastAsia="Calibri" w:hAnsi="Calibri" w:cs="Calibri"/>
              </w:rPr>
              <w:t>I=11,8</w:t>
            </w:r>
          </w:p>
        </w:tc>
        <w:tc>
          <w:tcPr>
            <w:tcW w:w="1232" w:type="dxa"/>
          </w:tcPr>
          <w:p w14:paraId="3E60922C" w14:textId="5B4BFE56" w:rsidR="4B72D207" w:rsidRDefault="0040627F" w:rsidP="4B72D207">
            <w:pPr>
              <w:spacing w:line="259" w:lineRule="auto"/>
              <w:rPr>
                <w:rFonts w:ascii="Calibri" w:eastAsia="Calibri" w:hAnsi="Calibri" w:cs="Calibri"/>
              </w:rPr>
            </w:pPr>
            <w:r>
              <w:rPr>
                <w:rFonts w:ascii="Calibri" w:eastAsia="Calibri" w:hAnsi="Calibri" w:cs="Calibri"/>
              </w:rPr>
              <w:t>Godkendt</w:t>
            </w:r>
          </w:p>
        </w:tc>
      </w:tr>
    </w:tbl>
    <w:p w14:paraId="64C10C73" w14:textId="06F737B1" w:rsidR="637BA986" w:rsidRDefault="637BA986" w:rsidP="4B72D207"/>
    <w:p w14:paraId="07C9D4D3" w14:textId="52B2612E" w:rsidR="000805D9" w:rsidRDefault="62A0A1A0" w:rsidP="000805D9">
      <w:pPr>
        <w:pStyle w:val="Heading1"/>
      </w:pPr>
      <w:bookmarkStart w:id="228" w:name="_Toc29815604"/>
      <w:bookmarkStart w:id="229" w:name="_Toc29898924"/>
      <w:bookmarkStart w:id="230" w:name="_Toc30060196"/>
      <w:bookmarkStart w:id="231" w:name="_Toc30060830"/>
      <w:bookmarkStart w:id="232" w:name="_Toc30060864"/>
      <w:bookmarkStart w:id="233" w:name="_Toc30066578"/>
      <w:bookmarkStart w:id="234" w:name="_Toc30065844"/>
      <w:r>
        <w:t>Konklusion</w:t>
      </w:r>
      <w:bookmarkEnd w:id="228"/>
      <w:bookmarkEnd w:id="229"/>
      <w:bookmarkEnd w:id="230"/>
      <w:bookmarkEnd w:id="231"/>
      <w:bookmarkEnd w:id="232"/>
      <w:bookmarkEnd w:id="233"/>
      <w:bookmarkEnd w:id="234"/>
    </w:p>
    <w:p w14:paraId="165701C2" w14:textId="64136DA7" w:rsidR="00A34036" w:rsidRDefault="00A34036" w:rsidP="00F90B20">
      <w:pPr>
        <w:pStyle w:val="Heading2"/>
      </w:pPr>
      <w:bookmarkStart w:id="235" w:name="_Toc29815605"/>
      <w:bookmarkStart w:id="236" w:name="_Toc29898925"/>
      <w:bookmarkStart w:id="237" w:name="_Toc30060197"/>
      <w:bookmarkStart w:id="238" w:name="_Toc30060831"/>
      <w:bookmarkStart w:id="239" w:name="_Toc30061786"/>
      <w:bookmarkStart w:id="240" w:name="_Toc30066579"/>
      <w:bookmarkStart w:id="241" w:name="_Toc30065845"/>
      <w:r>
        <w:t>H</w:t>
      </w:r>
      <w:r w:rsidR="00BC7CF8">
        <w:t>ardware</w:t>
      </w:r>
      <w:r w:rsidR="00355605">
        <w:t xml:space="preserve"> konklusion</w:t>
      </w:r>
      <w:bookmarkEnd w:id="235"/>
      <w:bookmarkEnd w:id="236"/>
      <w:bookmarkEnd w:id="237"/>
      <w:bookmarkEnd w:id="238"/>
      <w:bookmarkEnd w:id="239"/>
      <w:bookmarkEnd w:id="240"/>
      <w:bookmarkEnd w:id="241"/>
    </w:p>
    <w:p w14:paraId="3DF3075A" w14:textId="20986ED1" w:rsidR="00AF0089" w:rsidRDefault="00E87DDC" w:rsidP="00764427">
      <w:r>
        <w:t>Hardware delen har klart været den del vi har haft størst problemer med</w:t>
      </w:r>
      <w:r w:rsidR="00816905">
        <w:t>, hvilket bekræfter fordommen om, at der ofte er langt fra teori til praksis</w:t>
      </w:r>
      <w:r w:rsidR="0051456E">
        <w:t xml:space="preserve">. </w:t>
      </w:r>
      <w:r w:rsidR="00935F86">
        <w:t xml:space="preserve">Da vi endelig havde loddet vores </w:t>
      </w:r>
      <w:r w:rsidR="009B5E2F">
        <w:t>fejltæller modul færdig, kæmpede vi i lang tid med kortslutninger og fejlende dele, hvilket var meget frustre</w:t>
      </w:r>
      <w:r w:rsidR="00726DED">
        <w:t xml:space="preserve">rende. Vi har haft problemer med </w:t>
      </w:r>
      <w:r w:rsidR="00C948BC">
        <w:t>at</w:t>
      </w:r>
      <w:r w:rsidR="00726DED">
        <w:t xml:space="preserve"> motormodulet kunne trække for meget </w:t>
      </w:r>
      <w:r w:rsidR="00A736BB">
        <w:t>strøm, hvilket brændte vores sikring</w:t>
      </w:r>
      <w:r w:rsidR="00AF0089">
        <w:t>er</w:t>
      </w:r>
      <w:r w:rsidR="00A736BB">
        <w:t xml:space="preserve"> af</w:t>
      </w:r>
      <w:r w:rsidR="00055725">
        <w:t xml:space="preserve">. </w:t>
      </w:r>
      <w:r w:rsidR="002F08AE">
        <w:t>Da</w:t>
      </w:r>
      <w:r w:rsidR="00274A5B">
        <w:t xml:space="preserve"> vi brugte en </w:t>
      </w:r>
      <w:r w:rsidR="00C030A2">
        <w:t xml:space="preserve">af vores </w:t>
      </w:r>
      <w:r w:rsidR="00322CDA">
        <w:t xml:space="preserve">lyssensor moduler som mellemled for </w:t>
      </w:r>
      <w:r w:rsidR="00651721">
        <w:t xml:space="preserve">GND til baglys, introducerede vi så meget støj </w:t>
      </w:r>
      <w:r w:rsidR="00D64D79">
        <w:t xml:space="preserve">til sensoren, at den gav falske udslag. </w:t>
      </w:r>
      <w:r w:rsidR="00565E9F">
        <w:t>Alle disse komplikationer</w:t>
      </w:r>
      <w:r w:rsidR="00D64D79">
        <w:t xml:space="preserve"> resulterede i mange timers frustration</w:t>
      </w:r>
      <w:r w:rsidR="00C349FA">
        <w:t xml:space="preserve"> og fejlfinding. </w:t>
      </w:r>
    </w:p>
    <w:p w14:paraId="011CC1F5" w14:textId="31AEE015" w:rsidR="00810034" w:rsidRPr="00AF0089" w:rsidRDefault="00406D9D">
      <w:pPr>
        <w:rPr>
          <w:color w:val="FF0000"/>
        </w:rPr>
      </w:pPr>
      <w:r w:rsidRPr="00AF0089">
        <w:t xml:space="preserve">Efter test af </w:t>
      </w:r>
      <w:r w:rsidR="00D359DE" w:rsidRPr="00AF0089">
        <w:t>hardwaresystemerne</w:t>
      </w:r>
      <w:r w:rsidRPr="00AF0089">
        <w:t xml:space="preserve">, både ved individuel test og ved </w:t>
      </w:r>
      <w:r w:rsidR="00BD7545">
        <w:t>samlet modul</w:t>
      </w:r>
      <w:r w:rsidRPr="00AF0089">
        <w:t xml:space="preserve"> test på bilen, er vores krav blevet opfyldt</w:t>
      </w:r>
      <w:r w:rsidRPr="003A46ED">
        <w:t xml:space="preserve">. </w:t>
      </w:r>
      <w:r w:rsidR="007071A2">
        <w:t>Vi har lært</w:t>
      </w:r>
      <w:r w:rsidR="00EC439D">
        <w:t xml:space="preserve"> meget om fejlfinding</w:t>
      </w:r>
      <w:r w:rsidR="00BE516C">
        <w:t xml:space="preserve"> og løsning, og </w:t>
      </w:r>
      <w:r w:rsidR="00AF0089">
        <w:t>at</w:t>
      </w:r>
      <w:r w:rsidR="00BE516C">
        <w:t xml:space="preserve"> intet er så nemt som</w:t>
      </w:r>
      <w:r w:rsidR="00AF0089">
        <w:t xml:space="preserve"> </w:t>
      </w:r>
      <w:r w:rsidR="00BE516C">
        <w:t>diagrammer</w:t>
      </w:r>
      <w:r w:rsidR="00AF0089">
        <w:t>ne</w:t>
      </w:r>
      <w:r w:rsidR="00BE516C">
        <w:t xml:space="preserve"> umiddelbart siger.</w:t>
      </w:r>
    </w:p>
    <w:p w14:paraId="5F5D4DCE" w14:textId="20302F63" w:rsidR="00355605" w:rsidRDefault="00355605" w:rsidP="00F90B20">
      <w:pPr>
        <w:pStyle w:val="Heading2"/>
      </w:pPr>
      <w:bookmarkStart w:id="242" w:name="_Toc29815606"/>
      <w:bookmarkStart w:id="243" w:name="_Toc29898926"/>
      <w:bookmarkStart w:id="244" w:name="_Toc30060198"/>
      <w:bookmarkStart w:id="245" w:name="_Toc30060832"/>
      <w:bookmarkStart w:id="246" w:name="_Toc30061787"/>
      <w:bookmarkStart w:id="247" w:name="_Toc30066580"/>
      <w:bookmarkStart w:id="248" w:name="_Toc30065846"/>
      <w:r>
        <w:t>S</w:t>
      </w:r>
      <w:r w:rsidR="00BC7CF8">
        <w:t>oftware</w:t>
      </w:r>
      <w:r>
        <w:t xml:space="preserve"> konklusion</w:t>
      </w:r>
      <w:bookmarkEnd w:id="242"/>
      <w:bookmarkEnd w:id="243"/>
      <w:bookmarkEnd w:id="244"/>
      <w:bookmarkEnd w:id="245"/>
      <w:bookmarkEnd w:id="246"/>
      <w:bookmarkEnd w:id="247"/>
      <w:bookmarkEnd w:id="248"/>
    </w:p>
    <w:p w14:paraId="3B0258BD" w14:textId="5003E438" w:rsidR="00E55A23" w:rsidRPr="00E55A23" w:rsidRDefault="782BF3B0" w:rsidP="00E55A23">
      <w:r>
        <w:t xml:space="preserve">Softwaren er overordnet bygget op omkring de </w:t>
      </w:r>
      <w:r w:rsidR="22293FFD">
        <w:t xml:space="preserve">individuelle </w:t>
      </w:r>
      <w:r w:rsidR="0214D530">
        <w:t>HW</w:t>
      </w:r>
      <w:r w:rsidR="00600314">
        <w:t>-</w:t>
      </w:r>
      <w:r w:rsidR="22293FFD">
        <w:t>moduler. Det</w:t>
      </w:r>
      <w:r w:rsidR="009F2A0C">
        <w:t>te</w:t>
      </w:r>
      <w:r w:rsidR="22293FFD">
        <w:t xml:space="preserve"> har vist sig </w:t>
      </w:r>
      <w:r w:rsidR="598684BF">
        <w:t>meget nyttigt</w:t>
      </w:r>
      <w:r w:rsidR="22293FFD">
        <w:t xml:space="preserve"> </w:t>
      </w:r>
      <w:r w:rsidR="46227FDC">
        <w:t>for debugging, struktur</w:t>
      </w:r>
      <w:r w:rsidR="00E22409">
        <w:t>ering</w:t>
      </w:r>
      <w:r w:rsidR="46227FDC">
        <w:t xml:space="preserve"> og overskuelighed. </w:t>
      </w:r>
      <w:r w:rsidR="5B847ED4">
        <w:t xml:space="preserve">På trods af grundige overvejelser omkring </w:t>
      </w:r>
      <w:r w:rsidR="49B2398F">
        <w:t>softwarens opbygning forud for implementeringen heraf</w:t>
      </w:r>
      <w:r w:rsidR="009F2A0C">
        <w:t>,</w:t>
      </w:r>
      <w:r w:rsidR="49B2398F">
        <w:t xml:space="preserve"> er det svært at </w:t>
      </w:r>
      <w:r w:rsidR="7810F78B">
        <w:t xml:space="preserve">lave fejlfri kode uden praktiske </w:t>
      </w:r>
      <w:r w:rsidR="6A45B057">
        <w:t>tests. Derfor</w:t>
      </w:r>
      <w:r w:rsidR="0E6C2501">
        <w:t xml:space="preserve"> har det været kritisk at have velfungerende hardware tidligt i forløbet</w:t>
      </w:r>
      <w:r w:rsidR="00E23EC5">
        <w:t>,</w:t>
      </w:r>
      <w:r w:rsidR="0E6C2501">
        <w:t xml:space="preserve"> for at muliggøre praktiske tests</w:t>
      </w:r>
      <w:r w:rsidR="6A45B057">
        <w:t xml:space="preserve">, således </w:t>
      </w:r>
      <w:r w:rsidR="02D33249">
        <w:t xml:space="preserve">softwaren kan tilpasses eventuelle uforudsete </w:t>
      </w:r>
      <w:r w:rsidR="5C75497A">
        <w:t xml:space="preserve">problemer. </w:t>
      </w:r>
    </w:p>
    <w:p w14:paraId="516CA810" w14:textId="76E2E72C" w:rsidR="00D62EEF" w:rsidRPr="001716D2" w:rsidRDefault="04567BC6" w:rsidP="00355605">
      <w:pPr>
        <w:rPr>
          <w:color w:val="FF0000"/>
        </w:rPr>
      </w:pPr>
      <w:r>
        <w:t xml:space="preserve">Da softwaren i projektets forløb er skrevet </w:t>
      </w:r>
      <w:r w:rsidR="0A4450E4">
        <w:t xml:space="preserve">delvist af </w:t>
      </w:r>
      <w:r w:rsidR="002B6C95">
        <w:t>forskellige</w:t>
      </w:r>
      <w:r w:rsidR="42461CB1">
        <w:t xml:space="preserve"> personer, har det været højst nødvendigt</w:t>
      </w:r>
      <w:r w:rsidR="002C09DF">
        <w:t>,</w:t>
      </w:r>
      <w:r w:rsidR="42461CB1">
        <w:t xml:space="preserve"> at have </w:t>
      </w:r>
      <w:r w:rsidR="6EBC723A">
        <w:t>en effektiv fildelingsmekanisme af source-koden</w:t>
      </w:r>
      <w:r w:rsidR="61DAB8F3">
        <w:t xml:space="preserve">. Til udfærdigelse af projektet er benyttet </w:t>
      </w:r>
      <w:r w:rsidR="00342128">
        <w:t>G</w:t>
      </w:r>
      <w:r w:rsidR="57FC07BE">
        <w:t xml:space="preserve">itHub, </w:t>
      </w:r>
      <w:r w:rsidR="40048E1B">
        <w:t xml:space="preserve">som dog har </w:t>
      </w:r>
      <w:r w:rsidR="420AE039">
        <w:t xml:space="preserve">givet sin egen del af </w:t>
      </w:r>
      <w:r w:rsidR="485C9B64">
        <w:t>udfordringer</w:t>
      </w:r>
      <w:r w:rsidR="00EE1F8C">
        <w:t>ne</w:t>
      </w:r>
      <w:r w:rsidR="485C9B64">
        <w:t xml:space="preserve">. </w:t>
      </w:r>
      <w:r w:rsidR="029453C3">
        <w:t>Det har vist vigtigheden af</w:t>
      </w:r>
      <w:r w:rsidR="003551B8">
        <w:t>,</w:t>
      </w:r>
      <w:r w:rsidR="029453C3">
        <w:t xml:space="preserve"> at have et system på plads </w:t>
      </w:r>
      <w:r w:rsidR="410C2E03">
        <w:t xml:space="preserve">fra starten, som alle involverede parter er </w:t>
      </w:r>
      <w:r w:rsidR="2B9636D3">
        <w:t>indforståede med og kan anvende.</w:t>
      </w:r>
      <w:r w:rsidR="000672FC">
        <w:t xml:space="preserve"> </w:t>
      </w:r>
    </w:p>
    <w:p w14:paraId="18DABBE3" w14:textId="00CD2DFA" w:rsidR="53DC142F" w:rsidRDefault="00355605" w:rsidP="00F90B20">
      <w:pPr>
        <w:pStyle w:val="Heading2"/>
      </w:pPr>
      <w:bookmarkStart w:id="249" w:name="_Toc29815607"/>
      <w:bookmarkStart w:id="250" w:name="_Toc29898927"/>
      <w:bookmarkStart w:id="251" w:name="_Toc30060199"/>
      <w:bookmarkStart w:id="252" w:name="_Toc30060833"/>
      <w:bookmarkStart w:id="253" w:name="_Toc30061788"/>
      <w:bookmarkStart w:id="254" w:name="_Toc30066581"/>
      <w:bookmarkStart w:id="255" w:name="_Toc30065847"/>
      <w:r>
        <w:t>Overordnet konklusion</w:t>
      </w:r>
      <w:bookmarkEnd w:id="249"/>
      <w:bookmarkEnd w:id="250"/>
      <w:bookmarkEnd w:id="251"/>
      <w:bookmarkEnd w:id="252"/>
      <w:bookmarkEnd w:id="253"/>
      <w:bookmarkEnd w:id="254"/>
      <w:bookmarkEnd w:id="255"/>
    </w:p>
    <w:p w14:paraId="7F345561" w14:textId="19C616AC" w:rsidR="53DC142F" w:rsidRDefault="000C7BC7" w:rsidP="53DC142F">
      <w:r w:rsidRPr="001B74E8">
        <w:t>Bilen</w:t>
      </w:r>
      <w:r w:rsidR="00D85163" w:rsidRPr="001B74E8">
        <w:t xml:space="preserve">s </w:t>
      </w:r>
      <w:r w:rsidR="0052719F">
        <w:t xml:space="preserve">er </w:t>
      </w:r>
      <w:r w:rsidR="00D85163" w:rsidRPr="001B74E8">
        <w:t>op</w:t>
      </w:r>
      <w:r w:rsidR="00EB7E51" w:rsidRPr="001B74E8">
        <w:t>byg</w:t>
      </w:r>
      <w:r w:rsidR="003C4174" w:rsidRPr="001B74E8">
        <w:t>ge</w:t>
      </w:r>
      <w:r w:rsidR="0052719F">
        <w:t>t</w:t>
      </w:r>
      <w:r w:rsidR="003C4174" w:rsidRPr="001B74E8">
        <w:t xml:space="preserve"> af 4 hovedkomponenter</w:t>
      </w:r>
      <w:r w:rsidR="00740B33">
        <w:t>;</w:t>
      </w:r>
      <w:r w:rsidR="003C4174" w:rsidRPr="001B74E8">
        <w:t xml:space="preserve"> </w:t>
      </w:r>
      <w:r w:rsidR="001B74E8">
        <w:t xml:space="preserve">motor, </w:t>
      </w:r>
      <w:r w:rsidR="003C4174" w:rsidRPr="001B74E8">
        <w:t>lys, lyd og sensorer</w:t>
      </w:r>
      <w:r w:rsidR="00193BE1" w:rsidRPr="001B74E8">
        <w:t xml:space="preserve">. </w:t>
      </w:r>
      <w:r w:rsidR="000030FC" w:rsidRPr="001B74E8">
        <w:t>Hver komponent</w:t>
      </w:r>
      <w:r w:rsidR="00D90052" w:rsidRPr="001B74E8">
        <w:t xml:space="preserve"> i sig selv er et </w:t>
      </w:r>
      <w:r w:rsidR="00DD5723" w:rsidRPr="001B74E8">
        <w:t>komplekst sammenspil melle</w:t>
      </w:r>
      <w:r w:rsidR="000E64AC" w:rsidRPr="001B74E8">
        <w:t>m</w:t>
      </w:r>
      <w:r w:rsidR="00DD5723" w:rsidRPr="001B74E8">
        <w:t xml:space="preserve"> hardware og software</w:t>
      </w:r>
      <w:r w:rsidR="00151330">
        <w:t>,</w:t>
      </w:r>
      <w:r w:rsidR="00DD5723" w:rsidRPr="001B74E8">
        <w:t xml:space="preserve"> </w:t>
      </w:r>
      <w:r w:rsidR="000E64AC" w:rsidRPr="001B74E8">
        <w:t xml:space="preserve">der skal snakke ordentlig sammen, før alle komponenterne endegyldigt kan </w:t>
      </w:r>
      <w:r w:rsidR="00201ADF">
        <w:t>kommunikere</w:t>
      </w:r>
      <w:r w:rsidR="000E64AC" w:rsidRPr="001B74E8">
        <w:t xml:space="preserve"> sammen under kørsel.</w:t>
      </w:r>
      <w:r w:rsidR="001C5BF8" w:rsidRPr="001B74E8">
        <w:t xml:space="preserve"> </w:t>
      </w:r>
      <w:r w:rsidR="00D32A3D" w:rsidRPr="001B74E8">
        <w:t>For at skabe en velfungerende bil</w:t>
      </w:r>
      <w:r w:rsidR="007F1F9F">
        <w:t>,</w:t>
      </w:r>
      <w:r w:rsidR="001C5BF8" w:rsidRPr="001B74E8">
        <w:t xml:space="preserve"> </w:t>
      </w:r>
      <w:r w:rsidR="00D32A3D" w:rsidRPr="001B74E8">
        <w:t>opdeles</w:t>
      </w:r>
      <w:r w:rsidR="006840C7" w:rsidRPr="001B74E8">
        <w:t xml:space="preserve"> </w:t>
      </w:r>
      <w:r w:rsidR="006840C7" w:rsidRPr="008865A2">
        <w:t>diverse opgave</w:t>
      </w:r>
      <w:r w:rsidR="00595DA6" w:rsidRPr="008865A2">
        <w:t>r</w:t>
      </w:r>
      <w:r w:rsidR="00BC76E4" w:rsidRPr="008865A2">
        <w:t>, som</w:t>
      </w:r>
      <w:r w:rsidR="00D55995" w:rsidRPr="008865A2">
        <w:t xml:space="preserve"> først</w:t>
      </w:r>
      <w:r w:rsidR="00DA0043" w:rsidRPr="008865A2">
        <w:t xml:space="preserve"> løses individuelt i teams</w:t>
      </w:r>
      <w:r w:rsidR="006840C7" w:rsidRPr="008865A2">
        <w:t xml:space="preserve"> og derefter </w:t>
      </w:r>
      <w:r w:rsidR="00D55995" w:rsidRPr="008865A2">
        <w:t>laves der en</w:t>
      </w:r>
      <w:r w:rsidR="006840C7" w:rsidRPr="008865A2">
        <w:t xml:space="preserve"> sammenfletning</w:t>
      </w:r>
      <w:r w:rsidR="003F15C3" w:rsidRPr="008865A2">
        <w:t xml:space="preserve"> på bilen</w:t>
      </w:r>
      <w:r w:rsidR="006840C7" w:rsidRPr="008865A2">
        <w:t xml:space="preserve">. </w:t>
      </w:r>
      <w:r w:rsidR="003E01FF" w:rsidRPr="008865A2">
        <w:t>De opgaver der er blevet tildelt, har bestået af en hardware og so</w:t>
      </w:r>
      <w:r w:rsidR="00BE152C" w:rsidRPr="008865A2">
        <w:t>f</w:t>
      </w:r>
      <w:r w:rsidR="003E01FF" w:rsidRPr="008865A2">
        <w:t xml:space="preserve">tware del. Det </w:t>
      </w:r>
      <w:r w:rsidR="009074B1" w:rsidRPr="008865A2">
        <w:t>har været</w:t>
      </w:r>
      <w:r w:rsidR="003E01FF" w:rsidRPr="008865A2">
        <w:t xml:space="preserve"> essentielt</w:t>
      </w:r>
      <w:r w:rsidR="00BE152C" w:rsidRPr="008865A2">
        <w:t xml:space="preserve">, </w:t>
      </w:r>
      <w:r w:rsidR="00BE18E6" w:rsidRPr="008865A2">
        <w:t xml:space="preserve">at de samme </w:t>
      </w:r>
      <w:r w:rsidR="00C17427">
        <w:t>personer</w:t>
      </w:r>
      <w:r w:rsidR="00BE18E6">
        <w:t xml:space="preserve"> </w:t>
      </w:r>
      <w:r w:rsidR="00BE18E6" w:rsidRPr="008865A2">
        <w:t xml:space="preserve">arbejder på både software- og hardwaredelene, </w:t>
      </w:r>
      <w:r w:rsidR="00BE152C" w:rsidRPr="008865A2">
        <w:t xml:space="preserve">for at få den </w:t>
      </w:r>
      <w:r w:rsidR="00E84F91">
        <w:t>bedst mulige</w:t>
      </w:r>
      <w:r w:rsidR="00BE152C" w:rsidRPr="008865A2">
        <w:t xml:space="preserve"> forståelse</w:t>
      </w:r>
      <w:r w:rsidR="003352DC" w:rsidRPr="008865A2">
        <w:t xml:space="preserve"> </w:t>
      </w:r>
      <w:r w:rsidR="00C17427">
        <w:t>for løsningen</w:t>
      </w:r>
      <w:r w:rsidR="003352DC" w:rsidRPr="008865A2">
        <w:t xml:space="preserve"> af opgaven</w:t>
      </w:r>
      <w:r w:rsidR="00BC76E4" w:rsidRPr="008865A2">
        <w:t xml:space="preserve">. </w:t>
      </w:r>
      <w:r w:rsidR="003F15C3" w:rsidRPr="008865A2">
        <w:t>Efter optimering</w:t>
      </w:r>
      <w:r w:rsidR="00612B49" w:rsidRPr="008865A2">
        <w:t xml:space="preserve"> af bilen, opfylder projektet alle de stillede krav.</w:t>
      </w:r>
    </w:p>
    <w:p w14:paraId="5AC8177E" w14:textId="28085ADD" w:rsidR="62A0A1A0" w:rsidRDefault="62A0A1A0" w:rsidP="00F90B20">
      <w:pPr>
        <w:pStyle w:val="Heading2"/>
      </w:pPr>
      <w:bookmarkStart w:id="256" w:name="_Toc29815608"/>
      <w:bookmarkStart w:id="257" w:name="_Toc29898928"/>
      <w:bookmarkStart w:id="258" w:name="_Toc30060200"/>
      <w:bookmarkStart w:id="259" w:name="_Toc30060834"/>
      <w:bookmarkStart w:id="260" w:name="_Toc30061789"/>
      <w:bookmarkStart w:id="261" w:name="_Toc30066582"/>
      <w:bookmarkStart w:id="262" w:name="_Toc30065848"/>
      <w:r>
        <w:t>Individuel</w:t>
      </w:r>
      <w:r w:rsidR="0013624D">
        <w:t>le</w:t>
      </w:r>
      <w:r>
        <w:t xml:space="preserve"> konklusion</w:t>
      </w:r>
      <w:bookmarkEnd w:id="256"/>
      <w:bookmarkEnd w:id="257"/>
      <w:r w:rsidR="0013624D">
        <w:t>er</w:t>
      </w:r>
      <w:bookmarkEnd w:id="258"/>
      <w:bookmarkEnd w:id="259"/>
      <w:bookmarkEnd w:id="260"/>
      <w:bookmarkEnd w:id="261"/>
      <w:bookmarkEnd w:id="262"/>
    </w:p>
    <w:p w14:paraId="1E494179" w14:textId="37C425B3" w:rsidR="00B27283" w:rsidRPr="00B27283" w:rsidRDefault="62A0A1A0" w:rsidP="00B577FE">
      <w:pPr>
        <w:pStyle w:val="Heading3"/>
      </w:pPr>
      <w:bookmarkStart w:id="263" w:name="_Toc29815609"/>
      <w:bookmarkStart w:id="264" w:name="_Toc29898929"/>
      <w:bookmarkStart w:id="265" w:name="_Toc30060201"/>
      <w:bookmarkStart w:id="266" w:name="_Toc30060835"/>
      <w:bookmarkStart w:id="267" w:name="_Toc30061790"/>
      <w:bookmarkStart w:id="268" w:name="_Toc30066583"/>
      <w:bookmarkStart w:id="269" w:name="_Toc30065849"/>
      <w:r>
        <w:t>Rasmus</w:t>
      </w:r>
      <w:bookmarkEnd w:id="263"/>
      <w:bookmarkEnd w:id="264"/>
      <w:bookmarkEnd w:id="265"/>
      <w:bookmarkEnd w:id="266"/>
      <w:bookmarkEnd w:id="267"/>
      <w:bookmarkEnd w:id="268"/>
      <w:bookmarkEnd w:id="269"/>
    </w:p>
    <w:p w14:paraId="27FF0EE8" w14:textId="1F664FCE" w:rsidR="000469A6" w:rsidRPr="00DE62DB" w:rsidRDefault="007B448E" w:rsidP="00DE62DB">
      <w:r>
        <w:t xml:space="preserve">Efter projekt 1 har jeg fået </w:t>
      </w:r>
      <w:r w:rsidR="0062764E">
        <w:t>en faglig forståelse for</w:t>
      </w:r>
      <w:r w:rsidR="000B7C82">
        <w:t xml:space="preserve"> sammensætningen af de forskellige moduler på bilen</w:t>
      </w:r>
      <w:r w:rsidR="00F25766">
        <w:t xml:space="preserve"> </w:t>
      </w:r>
      <w:r w:rsidR="00F27CD5">
        <w:t>og specifikt for mig</w:t>
      </w:r>
      <w:r w:rsidR="00BF709C">
        <w:t>,</w:t>
      </w:r>
      <w:r w:rsidR="00F27CD5">
        <w:t xml:space="preserve"> lydmodulet, </w:t>
      </w:r>
      <w:r w:rsidR="00BF709C">
        <w:t>der</w:t>
      </w:r>
      <w:r w:rsidR="00F27CD5">
        <w:t xml:space="preserve"> var mit primære område.</w:t>
      </w:r>
      <w:r w:rsidR="00337B6D">
        <w:t xml:space="preserve"> </w:t>
      </w:r>
      <w:r w:rsidR="008618BF">
        <w:t>For</w:t>
      </w:r>
      <w:r w:rsidR="00F14677">
        <w:t xml:space="preserve"> at opnå dette faglig udbytte var vi blevet inddelt i forudbestemte grupper baseret på </w:t>
      </w:r>
      <w:r w:rsidR="008A2F84">
        <w:t>den</w:t>
      </w:r>
      <w:r w:rsidR="00F14677">
        <w:t xml:space="preserve"> </w:t>
      </w:r>
      <w:r w:rsidR="008A2F84">
        <w:t>I</w:t>
      </w:r>
      <w:r w:rsidR="00F14677">
        <w:t>nsights test</w:t>
      </w:r>
      <w:r w:rsidR="009A4BDB">
        <w:t>,</w:t>
      </w:r>
      <w:r w:rsidR="00F14677">
        <w:t xml:space="preserve"> vi tog i starten af semestret. Dette har betydet, at </w:t>
      </w:r>
      <w:r w:rsidR="002870F1">
        <w:t>vi er blevet en gruppe med vidt forskellige personligheder</w:t>
      </w:r>
      <w:r w:rsidR="00747F44">
        <w:t xml:space="preserve"> og baggrunde</w:t>
      </w:r>
      <w:r w:rsidR="002870F1">
        <w:t xml:space="preserve">, som har formået at få et godt </w:t>
      </w:r>
      <w:r w:rsidR="00E20409">
        <w:t>kammeratskab både socialt men også fagligt</w:t>
      </w:r>
      <w:r w:rsidR="00E50F35">
        <w:t xml:space="preserve">. </w:t>
      </w:r>
      <w:r w:rsidR="00927598">
        <w:t xml:space="preserve">Dette er sket på baggrund af sociale arrangementer og </w:t>
      </w:r>
      <w:r w:rsidR="006A756E">
        <w:t xml:space="preserve">en god samlet indstilling </w:t>
      </w:r>
      <w:r w:rsidR="00751D74">
        <w:t>til</w:t>
      </w:r>
      <w:r w:rsidR="006A756E">
        <w:t xml:space="preserve"> arbejdet </w:t>
      </w:r>
      <w:r w:rsidR="00751D74">
        <w:t>på</w:t>
      </w:r>
      <w:r w:rsidR="006A756E">
        <w:t xml:space="preserve"> projektet</w:t>
      </w:r>
      <w:r w:rsidR="00751D74">
        <w:t>.</w:t>
      </w:r>
    </w:p>
    <w:p w14:paraId="7AB6543A" w14:textId="6466B062" w:rsidR="00876702" w:rsidRPr="00DE62DB" w:rsidRDefault="00EF3BD8" w:rsidP="00DE62DB">
      <w:r>
        <w:t xml:space="preserve">Personligt syntes jeg, at projektet har </w:t>
      </w:r>
      <w:r w:rsidR="00B06D80">
        <w:t xml:space="preserve">været et godt eksempel på, hvordan man sammen med nye mennesker </w:t>
      </w:r>
      <w:r w:rsidR="0016175D">
        <w:t xml:space="preserve">fokuseret arbejder sammen om et samlet projekt, men med </w:t>
      </w:r>
      <w:r w:rsidR="0086141F">
        <w:t>klare</w:t>
      </w:r>
      <w:r w:rsidR="0016175D">
        <w:t xml:space="preserve"> fordelte roller og arbejdsopgaver</w:t>
      </w:r>
    </w:p>
    <w:p w14:paraId="72171D17" w14:textId="6310F04A" w:rsidR="62A0A1A0" w:rsidRDefault="62A0A1A0" w:rsidP="00B577FE">
      <w:pPr>
        <w:pStyle w:val="Heading3"/>
      </w:pPr>
      <w:bookmarkStart w:id="270" w:name="_Toc29815610"/>
      <w:bookmarkStart w:id="271" w:name="_Toc29898930"/>
      <w:bookmarkStart w:id="272" w:name="_Toc30060202"/>
      <w:bookmarkStart w:id="273" w:name="_Toc30060836"/>
      <w:bookmarkStart w:id="274" w:name="_Toc30061791"/>
      <w:bookmarkStart w:id="275" w:name="_Toc30066584"/>
      <w:bookmarkStart w:id="276" w:name="_Toc30065850"/>
      <w:r>
        <w:t>Gustav</w:t>
      </w:r>
      <w:bookmarkEnd w:id="270"/>
      <w:bookmarkEnd w:id="271"/>
      <w:bookmarkEnd w:id="272"/>
      <w:bookmarkEnd w:id="273"/>
      <w:bookmarkEnd w:id="274"/>
      <w:bookmarkEnd w:id="275"/>
      <w:bookmarkEnd w:id="276"/>
    </w:p>
    <w:p w14:paraId="2901ECB8" w14:textId="1BDDF148" w:rsidR="00EE3D80" w:rsidRDefault="00EE3D80" w:rsidP="00EE3D80">
      <w:bookmarkStart w:id="277" w:name="_Toc29815611"/>
      <w:bookmarkStart w:id="278" w:name="_Toc29898931"/>
      <w:r>
        <w:t>Samarbejdet i gruppen er</w:t>
      </w:r>
      <w:r w:rsidR="00C515E4">
        <w:t xml:space="preserve"> generelt</w:t>
      </w:r>
      <w:r>
        <w:t xml:space="preserve"> gået meget godt. </w:t>
      </w:r>
      <w:r w:rsidR="00C515E4">
        <w:t xml:space="preserve">Vi har alle meget forskellige kompetencer og </w:t>
      </w:r>
      <w:r w:rsidR="005974D1">
        <w:t>interesser, hvilket har givet os en bred vidensbank til projektet</w:t>
      </w:r>
      <w:r w:rsidR="009E3FA8">
        <w:t>s mange udfordringer</w:t>
      </w:r>
      <w:r w:rsidR="005974D1">
        <w:t xml:space="preserve">. </w:t>
      </w:r>
      <w:r w:rsidR="00B3469D">
        <w:t xml:space="preserve">Det har været nemt at løse de konflikter vi har haft, ved at uddele opgaver og have fornuftige møder, hvor </w:t>
      </w:r>
      <w:r w:rsidR="00AD0308">
        <w:t xml:space="preserve">alle har kunne lufte sine meninger om projektet. Også </w:t>
      </w:r>
      <w:r w:rsidR="00381104">
        <w:t>socialt</w:t>
      </w:r>
      <w:r w:rsidR="00AD0308">
        <w:t xml:space="preserve"> er det gået godt, da vi har forsøgt at lave aktiviteter uden for projektet såsom oplæsning</w:t>
      </w:r>
      <w:r w:rsidR="00381104">
        <w:t xml:space="preserve"> til andre fag</w:t>
      </w:r>
      <w:r w:rsidR="00AD0308">
        <w:t xml:space="preserve">, madaften og </w:t>
      </w:r>
      <w:r w:rsidR="00F92A59">
        <w:t>tage på bar</w:t>
      </w:r>
      <w:r w:rsidR="00AD0308">
        <w:t>.</w:t>
      </w:r>
      <w:r w:rsidR="00F92A59">
        <w:t xml:space="preserve"> </w:t>
      </w:r>
      <w:r w:rsidR="00975AAC">
        <w:t>Man har tydeligt kunne mærke vores brede</w:t>
      </w:r>
      <w:r w:rsidR="00F92A59">
        <w:t xml:space="preserve"> </w:t>
      </w:r>
      <w:r w:rsidR="00091EBB">
        <w:t xml:space="preserve">fordeling af Insights-profiler, </w:t>
      </w:r>
      <w:r w:rsidR="004B5AD9">
        <w:t>hvilket kun har bidraget til det brede og gode samarbejde</w:t>
      </w:r>
      <w:r w:rsidR="009005E5">
        <w:t xml:space="preserve"> i gruppen</w:t>
      </w:r>
      <w:r w:rsidR="004B5AD9">
        <w:t>.</w:t>
      </w:r>
      <w:r w:rsidR="009005E5">
        <w:t xml:space="preserve"> Jeg har personligt fået rigtig meget ud af arbejdet, </w:t>
      </w:r>
      <w:r w:rsidR="00640C5B">
        <w:t xml:space="preserve">og føler min forståelse for </w:t>
      </w:r>
      <w:r w:rsidR="00772DF9">
        <w:t>teknolgierne vi har arbejdet med, er blevet meget størrer.</w:t>
      </w:r>
    </w:p>
    <w:p w14:paraId="1C33E541" w14:textId="5CD66C34" w:rsidR="00A2042C" w:rsidRPr="00A2042C" w:rsidRDefault="5D97D7F5" w:rsidP="00B577FE">
      <w:pPr>
        <w:pStyle w:val="Heading3"/>
      </w:pPr>
      <w:bookmarkStart w:id="279" w:name="_Toc30060203"/>
      <w:bookmarkStart w:id="280" w:name="_Toc30060837"/>
      <w:bookmarkStart w:id="281" w:name="_Toc30061792"/>
      <w:bookmarkStart w:id="282" w:name="_Toc30066585"/>
      <w:bookmarkStart w:id="283" w:name="_Toc30065851"/>
      <w:r>
        <w:t>Shynthavi</w:t>
      </w:r>
      <w:bookmarkEnd w:id="277"/>
      <w:bookmarkEnd w:id="278"/>
      <w:bookmarkEnd w:id="279"/>
      <w:bookmarkEnd w:id="280"/>
      <w:bookmarkEnd w:id="281"/>
      <w:bookmarkEnd w:id="282"/>
      <w:bookmarkEnd w:id="283"/>
    </w:p>
    <w:p w14:paraId="38DB9D97" w14:textId="24F2B830" w:rsidR="000667C5" w:rsidRPr="000667C5" w:rsidRDefault="00070035" w:rsidP="000667C5">
      <w:r w:rsidRPr="00070035">
        <w:t xml:space="preserve">Projektet har som helhed medført, at vi i gruppen har kunne samarbejde og lære hinandens evner bedre at kende. Fagligt har projektet været med til, at de enkelte undergrupper har kunne arbejde dybdegående med ét emne for både software og hardware.  Dette har givet en bedre forståelse af, hvordan software og hardware hænger sammen i </w:t>
      </w:r>
      <w:r>
        <w:t xml:space="preserve">et </w:t>
      </w:r>
      <w:r w:rsidRPr="00070035">
        <w:t xml:space="preserve">projekt, når et produkt bliver udviklet af en gruppe. Socialt har vi kunne fungere godt som gruppe, da vi har mødtes udenfor skolen for at hygge. Vejledningsmøderne har været hjælpsomme, da det har været med til </w:t>
      </w:r>
      <w:r>
        <w:t xml:space="preserve">at </w:t>
      </w:r>
      <w:r w:rsidRPr="00070035">
        <w:t>afklare alle de spørgsmål, der er dukket op undervejs.  Alt i alt har dette projekt været meget lærerigt men samtidig også hyggeligt.</w:t>
      </w:r>
    </w:p>
    <w:p w14:paraId="7360402B" w14:textId="39A18BF9" w:rsidR="00A2042C" w:rsidRPr="00A2042C" w:rsidRDefault="62A0A1A0" w:rsidP="00B577FE">
      <w:pPr>
        <w:pStyle w:val="Heading3"/>
      </w:pPr>
      <w:bookmarkStart w:id="284" w:name="_Toc29815612"/>
      <w:bookmarkStart w:id="285" w:name="_Toc29898932"/>
      <w:bookmarkStart w:id="286" w:name="_Toc30060204"/>
      <w:bookmarkStart w:id="287" w:name="_Toc30061793"/>
      <w:bookmarkStart w:id="288" w:name="_Toc30066586"/>
      <w:bookmarkStart w:id="289" w:name="_Toc30065852"/>
      <w:r>
        <w:t>Simon</w:t>
      </w:r>
      <w:bookmarkEnd w:id="284"/>
      <w:bookmarkEnd w:id="285"/>
      <w:bookmarkEnd w:id="286"/>
      <w:bookmarkEnd w:id="287"/>
      <w:bookmarkEnd w:id="288"/>
      <w:bookmarkEnd w:id="289"/>
    </w:p>
    <w:p w14:paraId="087B3624" w14:textId="58010986" w:rsidR="000667C5" w:rsidRPr="000667C5" w:rsidRDefault="000667C5" w:rsidP="000667C5">
      <w:r>
        <w:t>Gruppen har været god til at kommunikere</w:t>
      </w:r>
      <w:r w:rsidR="00A57BA3">
        <w:t>,</w:t>
      </w:r>
      <w:r>
        <w:t xml:space="preserve"> hvornår folk ikke kan møde op til forskellige møder</w:t>
      </w:r>
      <w:r w:rsidR="002E16EA">
        <w:t xml:space="preserve">. </w:t>
      </w:r>
      <w:r w:rsidR="00A57BA3">
        <w:t xml:space="preserve">Til møderne var alle </w:t>
      </w:r>
      <w:r w:rsidR="004D7391">
        <w:t>aktivt deltagende</w:t>
      </w:r>
      <w:r w:rsidR="002E16EA">
        <w:t xml:space="preserve">. Alle har </w:t>
      </w:r>
      <w:r w:rsidR="00421E26">
        <w:t>haft</w:t>
      </w:r>
      <w:r w:rsidR="00F6079F">
        <w:t xml:space="preserve"> forskellige præferencer i hvad de bedst kan lide at arbejde med</w:t>
      </w:r>
      <w:r w:rsidR="00592372">
        <w:t xml:space="preserve"> og resulterede i god arbejdsfordeling</w:t>
      </w:r>
      <w:r w:rsidR="00F6079F">
        <w:t>.</w:t>
      </w:r>
      <w:r w:rsidR="005051CB">
        <w:t xml:space="preserve"> Der har v</w:t>
      </w:r>
      <w:r w:rsidR="00DE633F">
        <w:t>æret i gruppen en god blanding af sociale</w:t>
      </w:r>
      <w:r w:rsidR="00F27C87">
        <w:t xml:space="preserve"> aktiviteter sammen </w:t>
      </w:r>
      <w:r w:rsidR="00C076E9">
        <w:t>som hjalp gruppen med at alle kan kommunikere med hinanden.</w:t>
      </w:r>
      <w:r w:rsidR="009D1FE6">
        <w:t xml:space="preserve"> Jeg har været tilfreds med arbejdsfordelingen gennem </w:t>
      </w:r>
      <w:r w:rsidR="009729E4">
        <w:t xml:space="preserve">projektet, da </w:t>
      </w:r>
      <w:r w:rsidR="001B6EA1">
        <w:t xml:space="preserve">alle fik lavet </w:t>
      </w:r>
      <w:r w:rsidR="00A9707D">
        <w:t>næsten lige meget arbejde i</w:t>
      </w:r>
      <w:r w:rsidR="009729E4">
        <w:t xml:space="preserve"> øvelserne og selve projektet. </w:t>
      </w:r>
      <w:r w:rsidR="00433E25">
        <w:t>Da vores</w:t>
      </w:r>
      <w:r w:rsidR="009D1FE6">
        <w:t xml:space="preserve"> forskellige</w:t>
      </w:r>
      <w:r w:rsidR="00433E25">
        <w:t xml:space="preserve"> insights profiler dækkede et bredt område </w:t>
      </w:r>
      <w:r w:rsidR="005D2F59">
        <w:t xml:space="preserve">var der ikke </w:t>
      </w:r>
      <w:r w:rsidR="00953ED7">
        <w:t>store konflikter med fordelingen af arbejdet.</w:t>
      </w:r>
      <w:r w:rsidR="00575E5E">
        <w:t xml:space="preserve"> </w:t>
      </w:r>
      <w:r w:rsidR="00C01E6E">
        <w:t>Jeg har selv været god til at</w:t>
      </w:r>
      <w:r w:rsidR="00EB42D8">
        <w:t xml:space="preserve"> gå i gang med det praktiske</w:t>
      </w:r>
      <w:r w:rsidR="008B07AA">
        <w:t xml:space="preserve"> når vi ved hvad for nogle opgaver</w:t>
      </w:r>
      <w:r w:rsidR="00EB42D8">
        <w:t>, og har haft problemer med at komme i gang med arbejde når jeg ikke ved hvad jeg skal.</w:t>
      </w:r>
      <w:r w:rsidR="00607B81">
        <w:t xml:space="preserve"> Dette er typisk for en der blå</w:t>
      </w:r>
      <w:r w:rsidR="002A3D6A">
        <w:t xml:space="preserve"> i insightprofil som jeg er.</w:t>
      </w:r>
    </w:p>
    <w:p w14:paraId="7439637F" w14:textId="46799373" w:rsidR="62A0A1A0" w:rsidRDefault="62A0A1A0" w:rsidP="00B577FE">
      <w:pPr>
        <w:pStyle w:val="Heading3"/>
      </w:pPr>
      <w:bookmarkStart w:id="290" w:name="_Toc29815613"/>
      <w:bookmarkStart w:id="291" w:name="_Toc29898933"/>
      <w:bookmarkStart w:id="292" w:name="_Toc30060205"/>
      <w:bookmarkStart w:id="293" w:name="_Toc30061794"/>
      <w:bookmarkStart w:id="294" w:name="_Toc30066587"/>
      <w:bookmarkStart w:id="295" w:name="_Toc30065853"/>
      <w:r>
        <w:t>Anders</w:t>
      </w:r>
      <w:bookmarkEnd w:id="290"/>
      <w:bookmarkEnd w:id="291"/>
      <w:bookmarkEnd w:id="292"/>
      <w:bookmarkEnd w:id="293"/>
      <w:bookmarkEnd w:id="294"/>
      <w:bookmarkEnd w:id="295"/>
    </w:p>
    <w:p w14:paraId="1FA72B1D" w14:textId="612DBC91" w:rsidR="006E600E" w:rsidRPr="006E600E" w:rsidRDefault="00B85847" w:rsidP="006E600E">
      <w:r>
        <w:t xml:space="preserve">Projektet har været et godt supplement til </w:t>
      </w:r>
      <w:r w:rsidR="008B44C9">
        <w:t xml:space="preserve">den daglige undervisning, idet </w:t>
      </w:r>
      <w:r w:rsidR="000706DD">
        <w:t xml:space="preserve">det har </w:t>
      </w:r>
      <w:r w:rsidR="00504ABF">
        <w:t xml:space="preserve">givet mulighed for </w:t>
      </w:r>
      <w:r w:rsidR="00510A25">
        <w:t xml:space="preserve">at arbejde målrettet med de værktøjer </w:t>
      </w:r>
      <w:r w:rsidR="007D4C37">
        <w:t xml:space="preserve">og metoder </w:t>
      </w:r>
      <w:r w:rsidR="000D2A69">
        <w:t xml:space="preserve">man har lært gennem semesteret. </w:t>
      </w:r>
      <w:r w:rsidR="003E4325">
        <w:t xml:space="preserve">Muligheden for til dels selv at </w:t>
      </w:r>
      <w:r w:rsidR="00EC4C99">
        <w:t xml:space="preserve">forme opgaven og tilhørende løsninger, </w:t>
      </w:r>
      <w:r w:rsidR="000F645A">
        <w:t xml:space="preserve">skaber en mere fokuseret og </w:t>
      </w:r>
      <w:r w:rsidR="00F5287F">
        <w:t xml:space="preserve">kreativ arbejdsproces </w:t>
      </w:r>
      <w:r w:rsidR="00DE3A68">
        <w:t xml:space="preserve">som udspringer fra en </w:t>
      </w:r>
      <w:r w:rsidR="006B1415">
        <w:t xml:space="preserve">reel interesse i projektet. </w:t>
      </w:r>
      <w:r w:rsidR="00D47A3A">
        <w:t xml:space="preserve">Der er ofte opstået </w:t>
      </w:r>
      <w:r w:rsidR="0027522D">
        <w:t>problemstillinger</w:t>
      </w:r>
      <w:r w:rsidR="00D62AC9">
        <w:t xml:space="preserve">, som har krævet at man sætter </w:t>
      </w:r>
      <w:r w:rsidR="008C0E5A">
        <w:t xml:space="preserve">sig grundigt ind i et emne eller en komponent, </w:t>
      </w:r>
      <w:r w:rsidR="0056240E">
        <w:t xml:space="preserve">hvilket resulterer i en </w:t>
      </w:r>
      <w:r w:rsidR="00321819">
        <w:t xml:space="preserve">dybere forståelse end </w:t>
      </w:r>
      <w:r w:rsidR="00B60ED2">
        <w:t xml:space="preserve">man havde opnået </w:t>
      </w:r>
      <w:r w:rsidR="00A8468D">
        <w:t>hvis det praktiske element ikke havde været til stede.</w:t>
      </w:r>
      <w:r w:rsidR="00A8468D">
        <w:br/>
      </w:r>
      <w:r w:rsidR="003F31D3">
        <w:t xml:space="preserve">Personligt </w:t>
      </w:r>
      <w:r w:rsidR="003F2663">
        <w:t xml:space="preserve">har min største faglige læring </w:t>
      </w:r>
      <w:r w:rsidR="00283605">
        <w:t xml:space="preserve">vedrørt software og </w:t>
      </w:r>
      <w:r w:rsidR="00AF3C85">
        <w:t xml:space="preserve">arbejde med mikrokontrolleren, da mine primære arbejdsopgaver </w:t>
      </w:r>
      <w:r w:rsidR="00C97940">
        <w:t>har ligget her</w:t>
      </w:r>
      <w:r w:rsidR="005712EB">
        <w:t>. HW har i mit projektforløb været sekundært</w:t>
      </w:r>
      <w:r w:rsidR="002550F6">
        <w:t xml:space="preserve"> men ikke ubetydelig.</w:t>
      </w:r>
      <w:r w:rsidR="00A8468D">
        <w:br/>
      </w:r>
      <w:r w:rsidR="002954E4">
        <w:t xml:space="preserve">Forløbet har også været en god læring i </w:t>
      </w:r>
      <w:r w:rsidR="00E532A5">
        <w:t>samarbejde og projektstyring</w:t>
      </w:r>
      <w:r w:rsidR="002A4E29">
        <w:t xml:space="preserve">. Eksempelvis er det </w:t>
      </w:r>
      <w:r w:rsidR="00D74DEB">
        <w:t>tydeligt kommet til udtryk, når der har manglet organisering</w:t>
      </w:r>
      <w:r w:rsidR="00AE576C">
        <w:t xml:space="preserve">, hvilket indimellem har resulteret i ufokuseret </w:t>
      </w:r>
      <w:r w:rsidR="00492060">
        <w:t>og usammenhængende</w:t>
      </w:r>
      <w:r w:rsidR="00AE576C">
        <w:t xml:space="preserve"> </w:t>
      </w:r>
      <w:r w:rsidR="002B7D05">
        <w:t xml:space="preserve">arbejde, eller </w:t>
      </w:r>
      <w:r w:rsidR="00492060">
        <w:t xml:space="preserve">manglende overblik </w:t>
      </w:r>
      <w:r w:rsidR="00D36F03">
        <w:t xml:space="preserve">over </w:t>
      </w:r>
      <w:r w:rsidR="00F646DE">
        <w:t xml:space="preserve">projektets forløb. Generelt set har projektet dog forløbet </w:t>
      </w:r>
      <w:r w:rsidR="00435DFE">
        <w:t>jævnt</w:t>
      </w:r>
      <w:r w:rsidR="00D41DC4">
        <w:t>,</w:t>
      </w:r>
      <w:r w:rsidR="00435DFE">
        <w:t xml:space="preserve"> </w:t>
      </w:r>
      <w:r w:rsidR="00A03BF2">
        <w:t xml:space="preserve">hvilket </w:t>
      </w:r>
      <w:r w:rsidR="00D41DC4">
        <w:t xml:space="preserve">har vist sig </w:t>
      </w:r>
      <w:r w:rsidR="005F7488">
        <w:t xml:space="preserve">ved at tidsplanen ikke er skredet. </w:t>
      </w:r>
      <w:r w:rsidR="00BA2639">
        <w:t xml:space="preserve">Det skyldes efter min mening en generelt </w:t>
      </w:r>
      <w:r w:rsidR="003A6E18">
        <w:t xml:space="preserve">god arbejdsmoral </w:t>
      </w:r>
      <w:r w:rsidR="00532E26">
        <w:t>fra alle parter frem for god organisering.</w:t>
      </w:r>
      <w:r w:rsidR="003A6E18">
        <w:t xml:space="preserve"> </w:t>
      </w:r>
      <w:bookmarkStart w:id="296" w:name="_Toc29815614"/>
      <w:bookmarkStart w:id="297" w:name="_Toc29898934"/>
    </w:p>
    <w:p w14:paraId="6D2DD221" w14:textId="46799373" w:rsidR="548B6A46" w:rsidRDefault="548B6A46" w:rsidP="00B577FE">
      <w:pPr>
        <w:pStyle w:val="Heading3"/>
      </w:pPr>
      <w:bookmarkStart w:id="298" w:name="_Toc30060206"/>
      <w:bookmarkStart w:id="299" w:name="_Toc30061795"/>
      <w:bookmarkStart w:id="300" w:name="_Toc30066588"/>
      <w:bookmarkStart w:id="301" w:name="_Toc30065854"/>
      <w:r>
        <w:t>Andreas</w:t>
      </w:r>
      <w:bookmarkEnd w:id="296"/>
      <w:bookmarkEnd w:id="297"/>
      <w:bookmarkEnd w:id="298"/>
      <w:bookmarkEnd w:id="299"/>
      <w:bookmarkEnd w:id="300"/>
      <w:bookmarkEnd w:id="301"/>
    </w:p>
    <w:p w14:paraId="24720FD4" w14:textId="2EB39FAA" w:rsidR="00612B49" w:rsidRPr="00612B49" w:rsidRDefault="00612B49" w:rsidP="00612B49">
      <w:r>
        <w:t>Projektet har lagt godt op til gruppe arbejde. Der er blevet lavet gruppe arbejde, både opdelt og samlet, hvilket har fungeret rigtig fint</w:t>
      </w:r>
      <w:r w:rsidR="00C90221">
        <w:t>, da det har givet diverse kompetencer plads</w:t>
      </w:r>
      <w:r>
        <w:t xml:space="preserve">. Ved samlede møder, er der blevet lavet opdateringer og videre formidlinger, af hvad </w:t>
      </w:r>
      <w:r w:rsidR="00B106DC">
        <w:t xml:space="preserve">de individuelle </w:t>
      </w:r>
      <w:r w:rsidR="009978C5">
        <w:t>grupper har lavet</w:t>
      </w:r>
      <w:r w:rsidR="00A42AE5">
        <w:t xml:space="preserve">, både ved vejledning og </w:t>
      </w:r>
      <w:r w:rsidR="00342329">
        <w:t>løbende i gruppearbejdet</w:t>
      </w:r>
      <w:r w:rsidR="009978C5">
        <w:t>.</w:t>
      </w:r>
      <w:r w:rsidR="00A0712C">
        <w:t xml:space="preserve"> Projektet</w:t>
      </w:r>
      <w:r w:rsidR="00403406">
        <w:t xml:space="preserve"> og grupperingerne</w:t>
      </w:r>
      <w:r w:rsidR="00A0712C">
        <w:t xml:space="preserve"> samlede sig i udviklingen, i takt med at bilen blev samlet, og </w:t>
      </w:r>
      <w:r w:rsidR="00403406">
        <w:t>rapporten er blevet skrevet.</w:t>
      </w:r>
      <w:r w:rsidR="009978C5">
        <w:t xml:space="preserve"> Selve projektet har da </w:t>
      </w:r>
      <w:r w:rsidR="00013EEF">
        <w:t>udviklede sig meget organisk. Der har været hjælp kryds og tværs mellem grupperne, hvilket har været meget fint, da der har været plads til hjælp og ekstra øjne. Der har altså ikke været en, der ville dominere gruppen. De diverse ”insight” profiler, har gjort at vi har fået en bred vifte af kompetencer</w:t>
      </w:r>
      <w:r w:rsidR="00A0406A">
        <w:t xml:space="preserve">. Dog har testen ikke været </w:t>
      </w:r>
      <w:r w:rsidR="00DA53DB">
        <w:t>en dominerende faktor</w:t>
      </w:r>
      <w:r w:rsidR="00C21A2E">
        <w:t>. Jeg har personligt</w:t>
      </w:r>
      <w:r w:rsidR="00A2308D">
        <w:t xml:space="preserve"> kun lagt mærke til de forskellige profiler</w:t>
      </w:r>
      <w:r w:rsidR="009122C9">
        <w:t>, når jeg er blevet mindet om det. Aktiviteter uden</w:t>
      </w:r>
      <w:r w:rsidR="00C21A2E">
        <w:t xml:space="preserve"> </w:t>
      </w:r>
      <w:r w:rsidR="009122C9">
        <w:t>for projektet, har også fundet sted, hvilket har været friske pust og gjort gruppen mere samlet som en enhed.</w:t>
      </w:r>
    </w:p>
    <w:p w14:paraId="115C5B70" w14:textId="115C0522" w:rsidR="00041A94" w:rsidRDefault="548B6A46" w:rsidP="00B577FE">
      <w:pPr>
        <w:pStyle w:val="Heading3"/>
      </w:pPr>
      <w:bookmarkStart w:id="302" w:name="_Toc29815615"/>
      <w:bookmarkStart w:id="303" w:name="_Toc29898935"/>
      <w:bookmarkStart w:id="304" w:name="_Toc30061796"/>
      <w:bookmarkStart w:id="305" w:name="_Toc30066589"/>
      <w:bookmarkStart w:id="306" w:name="_Toc30065855"/>
      <w:r>
        <w:t>Camilla</w:t>
      </w:r>
      <w:bookmarkEnd w:id="302"/>
      <w:bookmarkEnd w:id="303"/>
      <w:bookmarkEnd w:id="304"/>
      <w:bookmarkEnd w:id="305"/>
      <w:bookmarkEnd w:id="306"/>
    </w:p>
    <w:p w14:paraId="2939F75B" w14:textId="08560F26" w:rsidR="00BB4515" w:rsidRDefault="00547932" w:rsidP="00BB4515">
      <w:r>
        <w:t>Dette projekt har været</w:t>
      </w:r>
      <w:r w:rsidR="00D0463A">
        <w:t xml:space="preserve"> </w:t>
      </w:r>
      <w:r w:rsidR="00B84C81">
        <w:t>en god sammenfletning af de mange fag vi gennem 1. semester har haft. Hvert fag har været brugbart</w:t>
      </w:r>
      <w:r w:rsidR="006170A1">
        <w:t xml:space="preserve"> under udarbejdningen af </w:t>
      </w:r>
      <w:r w:rsidR="00A1489A">
        <w:t xml:space="preserve">dette projekt. </w:t>
      </w:r>
      <w:r w:rsidR="00EB4A71">
        <w:t xml:space="preserve">Dette har hjulpet med at holde en god motivation for hvert fag, da man endegyldigt har haft mulighed for at anvende den viden man gennem semesteret har tillært sig. </w:t>
      </w:r>
      <w:r w:rsidR="004F44BD">
        <w:t xml:space="preserve">Derudover har </w:t>
      </w:r>
      <w:r w:rsidR="002A1860">
        <w:t xml:space="preserve">projektet givet rig mulighed for et godt </w:t>
      </w:r>
      <w:r w:rsidR="0048213B">
        <w:t>samarbejde og hjulpet til at få en god opstart da man gennem</w:t>
      </w:r>
      <w:r w:rsidR="007806FE">
        <w:t xml:space="preserve"> projektet har fået en gruppe man er tæt knyttet med gennem hele semesteret</w:t>
      </w:r>
      <w:r w:rsidR="002B49FE">
        <w:t xml:space="preserve">. </w:t>
      </w:r>
      <w:r w:rsidR="00AD4BC7">
        <w:t>i forhold til det faglige</w:t>
      </w:r>
      <w:r w:rsidR="001C63FF">
        <w:t xml:space="preserve"> har jeg </w:t>
      </w:r>
      <w:r w:rsidR="00AD4BC7">
        <w:t>p</w:t>
      </w:r>
      <w:r w:rsidR="001C63FF">
        <w:t>ersonligt fået et stort indblik i</w:t>
      </w:r>
      <w:r w:rsidR="004C654D">
        <w:t>, hvordan software og hardware generelt kommunikerer</w:t>
      </w:r>
      <w:r w:rsidR="001628B0">
        <w:t xml:space="preserve"> samt</w:t>
      </w:r>
      <w:r w:rsidR="00AD4BC7">
        <w:t>. Specielt da jeg hovedsageligt har</w:t>
      </w:r>
      <w:r w:rsidR="00B75295">
        <w:t xml:space="preserve"> beskæftiget mig med lyd</w:t>
      </w:r>
      <w:r w:rsidR="00741091">
        <w:t xml:space="preserve"> og herigennem</w:t>
      </w:r>
      <w:r w:rsidR="002F7900">
        <w:t xml:space="preserve"> har jeg </w:t>
      </w:r>
      <w:r w:rsidR="00741091">
        <w:t>lært meget om,</w:t>
      </w:r>
      <w:r w:rsidR="001628B0">
        <w:t xml:space="preserve"> hvordan</w:t>
      </w:r>
      <w:r w:rsidR="001C63FF">
        <w:t xml:space="preserve"> </w:t>
      </w:r>
      <w:r w:rsidR="00847D17">
        <w:t>en besked til</w:t>
      </w:r>
      <w:r w:rsidR="00741091">
        <w:t xml:space="preserve"> et hardware</w:t>
      </w:r>
      <w:r w:rsidR="003D59A7">
        <w:t xml:space="preserve"> komponent</w:t>
      </w:r>
      <w:r w:rsidR="00FE7565">
        <w:t>, gennem software,</w:t>
      </w:r>
      <w:r w:rsidR="003D59A7">
        <w:t xml:space="preserve"> skal opbygges, for at det er forståeligt for komponenten. </w:t>
      </w:r>
      <w:r w:rsidR="00FE7565">
        <w:t xml:space="preserve">Alt i alt synes jeg </w:t>
      </w:r>
      <w:r w:rsidR="009046AA">
        <w:t>projektet er gået rigtig godt, jeg har været heldig med min gruppe, som på baggrund af insight-prof</w:t>
      </w:r>
      <w:r w:rsidR="000D63A8">
        <w:t>iler er sammensat, da vi hver er kommet med forskellige kompetencer og derved har kunnet bidrage med forskellige ting</w:t>
      </w:r>
      <w:r w:rsidR="007922B5">
        <w:t>. Dette har skabt en rigtig god gruppedynamik</w:t>
      </w:r>
      <w:r w:rsidR="0008549C">
        <w:t>, hvor alle har kunnet være med.</w:t>
      </w:r>
    </w:p>
    <w:p w14:paraId="54734B78" w14:textId="66231495" w:rsidR="00BB4515" w:rsidRDefault="00BB4515">
      <w:r>
        <w:br w:type="page"/>
      </w:r>
    </w:p>
    <w:p w14:paraId="6AD977BC" w14:textId="4395AB26" w:rsidR="00BB4515" w:rsidRDefault="00BB4515" w:rsidP="00F90B20">
      <w:pPr>
        <w:pStyle w:val="Heading2"/>
      </w:pPr>
      <w:bookmarkStart w:id="307" w:name="_Toc30061797"/>
      <w:bookmarkStart w:id="308" w:name="_Toc30066590"/>
      <w:bookmarkStart w:id="309" w:name="_Toc30065856"/>
      <w:r>
        <w:t>Billagsoversigt</w:t>
      </w:r>
      <w:bookmarkEnd w:id="307"/>
      <w:bookmarkEnd w:id="308"/>
      <w:bookmarkEnd w:id="309"/>
    </w:p>
    <w:p w14:paraId="566BABEE" w14:textId="013E364E" w:rsidR="004F5F1C" w:rsidRPr="004F5F1C" w:rsidRDefault="00182034" w:rsidP="004F5F1C">
      <w:pPr>
        <w:pStyle w:val="ListParagraph"/>
        <w:numPr>
          <w:ilvl w:val="0"/>
          <w:numId w:val="39"/>
        </w:numPr>
      </w:pPr>
      <w:r>
        <w:t>Source kode</w:t>
      </w:r>
    </w:p>
    <w:p w14:paraId="001EF823" w14:textId="519CFB17" w:rsidR="002B38EB" w:rsidRDefault="007A409D" w:rsidP="00182034">
      <w:pPr>
        <w:pStyle w:val="ListParagraph"/>
        <w:numPr>
          <w:ilvl w:val="0"/>
          <w:numId w:val="39"/>
        </w:numPr>
      </w:pPr>
      <w:r>
        <w:t>Litteratur</w:t>
      </w:r>
    </w:p>
    <w:p w14:paraId="00B00AED" w14:textId="47F68744" w:rsidR="002B38EB" w:rsidRDefault="009E1C5E" w:rsidP="00182034">
      <w:pPr>
        <w:pStyle w:val="ListParagraph"/>
        <w:numPr>
          <w:ilvl w:val="0"/>
          <w:numId w:val="39"/>
        </w:numPr>
      </w:pPr>
      <w:r>
        <w:t>Mødereferater</w:t>
      </w:r>
      <w:r w:rsidR="00032985">
        <w:t>, Tidsplan</w:t>
      </w:r>
      <w:bookmarkStart w:id="310" w:name="_GoBack"/>
      <w:bookmarkEnd w:id="310"/>
    </w:p>
    <w:p w14:paraId="209EDD2C" w14:textId="38D1B12B" w:rsidR="003A17E8" w:rsidRPr="003A17E8" w:rsidRDefault="003E6627" w:rsidP="003A17E8">
      <w:pPr>
        <w:pStyle w:val="ListParagraph"/>
        <w:numPr>
          <w:ilvl w:val="0"/>
          <w:numId w:val="39"/>
        </w:numPr>
      </w:pPr>
      <w:r>
        <w:t>Visiofiler til BDD og IBD</w:t>
      </w:r>
      <w:r w:rsidR="00617D8F">
        <w:t xml:space="preserve"> og diverse andre</w:t>
      </w:r>
    </w:p>
    <w:p w14:paraId="673FBA9B" w14:textId="5D587CD0" w:rsidR="00E45A1E" w:rsidRDefault="00E45A1E" w:rsidP="00D9027C">
      <w:pPr>
        <w:pStyle w:val="ListParagraph"/>
        <w:numPr>
          <w:ilvl w:val="0"/>
          <w:numId w:val="39"/>
        </w:numPr>
      </w:pPr>
      <w:r>
        <w:t>Hardware diagrammer(Multisim filer)</w:t>
      </w:r>
    </w:p>
    <w:p w14:paraId="1F7F8B76" w14:textId="77777777" w:rsidR="00BB4515" w:rsidRDefault="00BB4515" w:rsidP="00BB4515"/>
    <w:p w14:paraId="4271FB4D" w14:textId="1E4E98DE" w:rsidR="006D769E" w:rsidRDefault="00BB4515" w:rsidP="00F90B20">
      <w:pPr>
        <w:pStyle w:val="Heading2"/>
      </w:pPr>
      <w:bookmarkStart w:id="311" w:name="_Toc30061798"/>
      <w:bookmarkStart w:id="312" w:name="_Toc30066591"/>
      <w:bookmarkStart w:id="313" w:name="_Toc30065857"/>
      <w:r>
        <w:t>Litteraturliste</w:t>
      </w:r>
      <w:bookmarkEnd w:id="311"/>
      <w:bookmarkEnd w:id="312"/>
      <w:bookmarkEnd w:id="313"/>
    </w:p>
    <w:p w14:paraId="0970EB5B" w14:textId="576367BC" w:rsidR="00E932E4" w:rsidRPr="00E932E4" w:rsidRDefault="00094A14" w:rsidP="00E932E4">
      <w:pPr>
        <w:widowControl w:val="0"/>
        <w:autoSpaceDE w:val="0"/>
        <w:autoSpaceDN w:val="0"/>
        <w:adjustRightInd w:val="0"/>
        <w:spacing w:line="240" w:lineRule="auto"/>
        <w:ind w:left="480" w:hanging="480"/>
        <w:rPr>
          <w:rFonts w:ascii="Calibri" w:hAnsi="Calibri" w:cs="Calibri"/>
          <w:noProof/>
          <w:szCs w:val="24"/>
        </w:rPr>
      </w:pPr>
      <w:r>
        <w:fldChar w:fldCharType="begin" w:fldLock="1"/>
      </w:r>
      <w:r>
        <w:instrText xml:space="preserve">ADDIN Mendeley Bibliography CSL_BIBLIOGRAPHY </w:instrText>
      </w:r>
      <w:r>
        <w:fldChar w:fldCharType="separate"/>
      </w:r>
      <w:r w:rsidR="00E932E4" w:rsidRPr="00E932E4">
        <w:rPr>
          <w:rFonts w:ascii="Calibri" w:hAnsi="Calibri" w:cs="Calibri"/>
          <w:noProof/>
          <w:szCs w:val="24"/>
        </w:rPr>
        <w:t>Automation, T., n.d. Miniature PCB Relays.</w:t>
      </w:r>
    </w:p>
    <w:p w14:paraId="4C01B443" w14:textId="77777777" w:rsidR="00E932E4" w:rsidRPr="00E932E4" w:rsidRDefault="00E932E4" w:rsidP="00E932E4">
      <w:pPr>
        <w:widowControl w:val="0"/>
        <w:autoSpaceDE w:val="0"/>
        <w:autoSpaceDN w:val="0"/>
        <w:adjustRightInd w:val="0"/>
        <w:spacing w:line="240" w:lineRule="auto"/>
        <w:ind w:left="480" w:hanging="480"/>
        <w:rPr>
          <w:rFonts w:ascii="Calibri" w:hAnsi="Calibri" w:cs="Calibri"/>
          <w:noProof/>
          <w:szCs w:val="24"/>
        </w:rPr>
      </w:pPr>
      <w:r w:rsidRPr="00E932E4">
        <w:rPr>
          <w:rFonts w:ascii="Calibri" w:hAnsi="Calibri" w:cs="Calibri"/>
          <w:noProof/>
          <w:szCs w:val="24"/>
        </w:rPr>
        <w:t>BJT547B transistor datasheet.pdf, n.d.</w:t>
      </w:r>
    </w:p>
    <w:p w14:paraId="786D3CA3" w14:textId="77777777" w:rsidR="00E932E4" w:rsidRPr="00A816B7" w:rsidRDefault="00E932E4" w:rsidP="00E932E4">
      <w:pPr>
        <w:widowControl w:val="0"/>
        <w:autoSpaceDE w:val="0"/>
        <w:autoSpaceDN w:val="0"/>
        <w:adjustRightInd w:val="0"/>
        <w:spacing w:line="240" w:lineRule="auto"/>
        <w:ind w:left="480" w:hanging="480"/>
        <w:rPr>
          <w:rFonts w:ascii="Calibri" w:hAnsi="Calibri" w:cs="Calibri"/>
          <w:noProof/>
          <w:szCs w:val="24"/>
          <w:lang w:val="en-US"/>
        </w:rPr>
      </w:pPr>
      <w:r w:rsidRPr="00A816B7">
        <w:rPr>
          <w:rFonts w:ascii="Calibri" w:hAnsi="Calibri" w:cs="Calibri"/>
          <w:noProof/>
          <w:szCs w:val="24"/>
          <w:lang w:val="en-US"/>
        </w:rPr>
        <w:t>Module, E.A., 2019. Embedded Audio-Sound Module 1–18.</w:t>
      </w:r>
    </w:p>
    <w:p w14:paraId="11BC324D" w14:textId="77777777" w:rsidR="00E932E4" w:rsidRPr="00A816B7" w:rsidRDefault="00E932E4" w:rsidP="00E932E4">
      <w:pPr>
        <w:widowControl w:val="0"/>
        <w:autoSpaceDE w:val="0"/>
        <w:autoSpaceDN w:val="0"/>
        <w:adjustRightInd w:val="0"/>
        <w:spacing w:line="240" w:lineRule="auto"/>
        <w:ind w:left="480" w:hanging="480"/>
        <w:rPr>
          <w:rFonts w:ascii="Calibri" w:hAnsi="Calibri" w:cs="Calibri"/>
          <w:noProof/>
          <w:szCs w:val="24"/>
          <w:lang w:val="en-US"/>
        </w:rPr>
      </w:pPr>
      <w:r w:rsidRPr="00A816B7">
        <w:rPr>
          <w:rFonts w:ascii="Calibri" w:hAnsi="Calibri" w:cs="Calibri"/>
          <w:noProof/>
          <w:szCs w:val="24"/>
          <w:lang w:val="en-US"/>
        </w:rPr>
        <w:t>Only, P.L., n.d. Lite-on Technology Corporation Lite-on Technology Corporation 1–8.</w:t>
      </w:r>
    </w:p>
    <w:p w14:paraId="7BE27BD3" w14:textId="77777777" w:rsidR="00E932E4" w:rsidRPr="00A816B7" w:rsidRDefault="00E932E4" w:rsidP="00E932E4">
      <w:pPr>
        <w:widowControl w:val="0"/>
        <w:autoSpaceDE w:val="0"/>
        <w:autoSpaceDN w:val="0"/>
        <w:adjustRightInd w:val="0"/>
        <w:spacing w:line="240" w:lineRule="auto"/>
        <w:ind w:left="480" w:hanging="480"/>
        <w:rPr>
          <w:rFonts w:ascii="Calibri" w:hAnsi="Calibri" w:cs="Calibri"/>
          <w:noProof/>
          <w:szCs w:val="24"/>
          <w:lang w:val="en-US"/>
        </w:rPr>
      </w:pPr>
      <w:r w:rsidRPr="00A816B7">
        <w:rPr>
          <w:rFonts w:ascii="Calibri" w:hAnsi="Calibri" w:cs="Calibri"/>
          <w:noProof/>
          <w:szCs w:val="24"/>
          <w:lang w:val="en-US"/>
        </w:rPr>
        <w:t>Pcr, A., Kit, L., 2012. Data Sheet Data Sheet 0–1.</w:t>
      </w:r>
    </w:p>
    <w:p w14:paraId="3AB55546" w14:textId="77777777" w:rsidR="00E932E4" w:rsidRPr="00E932E4" w:rsidRDefault="00E932E4" w:rsidP="00E932E4">
      <w:pPr>
        <w:widowControl w:val="0"/>
        <w:autoSpaceDE w:val="0"/>
        <w:autoSpaceDN w:val="0"/>
        <w:adjustRightInd w:val="0"/>
        <w:spacing w:line="240" w:lineRule="auto"/>
        <w:ind w:left="480" w:hanging="480"/>
        <w:rPr>
          <w:rFonts w:ascii="Calibri" w:hAnsi="Calibri" w:cs="Calibri"/>
          <w:noProof/>
        </w:rPr>
      </w:pPr>
      <w:r w:rsidRPr="00A816B7">
        <w:rPr>
          <w:rFonts w:ascii="Calibri" w:hAnsi="Calibri" w:cs="Calibri"/>
          <w:noProof/>
          <w:szCs w:val="24"/>
          <w:lang w:val="en-US"/>
        </w:rPr>
        <w:t xml:space="preserve">PrtMosFet, I., n.d. InternationalRectifier: IRLZ44NPbF, FHEXFET Power MOSFET. </w:t>
      </w:r>
      <w:r w:rsidRPr="00E932E4">
        <w:rPr>
          <w:rFonts w:ascii="Calibri" w:hAnsi="Calibri" w:cs="Calibri"/>
          <w:noProof/>
          <w:szCs w:val="24"/>
        </w:rPr>
        <w:t>Manual.</w:t>
      </w:r>
    </w:p>
    <w:p w14:paraId="5A819B7A" w14:textId="7CA3169F" w:rsidR="00094A14" w:rsidRPr="0009730A" w:rsidRDefault="00094A14" w:rsidP="0009730A">
      <w:r>
        <w:fldChar w:fldCharType="end"/>
      </w:r>
    </w:p>
    <w:p w14:paraId="267915E8" w14:textId="49E58353" w:rsidR="00057560" w:rsidRPr="00BB4515" w:rsidRDefault="00057560" w:rsidP="00BB4515"/>
    <w:p w14:paraId="53F7334B" w14:textId="77777777" w:rsidR="003D0F95" w:rsidRPr="00BB4515" w:rsidRDefault="003D0F95" w:rsidP="00BB4515"/>
    <w:sectPr w:rsidR="003D0F95" w:rsidRPr="00BB4515" w:rsidSect="00680CD1">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331C08" w14:textId="77777777" w:rsidR="00B55A25" w:rsidRDefault="00B55A25" w:rsidP="00355605">
      <w:pPr>
        <w:spacing w:after="0" w:line="240" w:lineRule="auto"/>
      </w:pPr>
      <w:r>
        <w:separator/>
      </w:r>
    </w:p>
  </w:endnote>
  <w:endnote w:type="continuationSeparator" w:id="0">
    <w:p w14:paraId="6AE9DCC5" w14:textId="77777777" w:rsidR="00B55A25" w:rsidRDefault="00B55A25" w:rsidP="00355605">
      <w:pPr>
        <w:spacing w:after="0" w:line="240" w:lineRule="auto"/>
      </w:pPr>
      <w:r>
        <w:continuationSeparator/>
      </w:r>
    </w:p>
  </w:endnote>
  <w:endnote w:type="continuationNotice" w:id="1">
    <w:p w14:paraId="05255299" w14:textId="77777777" w:rsidR="00B55A25" w:rsidRDefault="00B55A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dobe Heiti Std R">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09D6F" w14:textId="66F25211" w:rsidR="003F736C" w:rsidRDefault="00460845">
    <w:pPr>
      <w:pStyle w:val="Footer"/>
      <w:jc w:val="right"/>
    </w:pPr>
    <w:sdt>
      <w:sdtPr>
        <w:id w:val="-1207872507"/>
        <w:docPartObj>
          <w:docPartGallery w:val="Page Numbers (Bottom of Page)"/>
          <w:docPartUnique/>
        </w:docPartObj>
      </w:sdtPr>
      <w:sdtContent>
        <w:sdt>
          <w:sdtPr>
            <w:id w:val="-2025848812"/>
            <w:docPartObj>
              <w:docPartGallery w:val="Page Numbers (Top of Page)"/>
              <w:docPartUnique/>
            </w:docPartObj>
          </w:sdtPr>
          <w:sdtContent>
            <w:r w:rsidR="003F736C">
              <w:t xml:space="preserve">Side </w:t>
            </w:r>
            <w:r w:rsidR="003F736C">
              <w:rPr>
                <w:b/>
                <w:bCs/>
                <w:sz w:val="24"/>
                <w:szCs w:val="24"/>
              </w:rPr>
              <w:fldChar w:fldCharType="begin"/>
            </w:r>
            <w:r w:rsidR="003F736C">
              <w:rPr>
                <w:b/>
                <w:bCs/>
              </w:rPr>
              <w:instrText>PAGE</w:instrText>
            </w:r>
            <w:r w:rsidR="003F736C">
              <w:rPr>
                <w:b/>
                <w:bCs/>
                <w:sz w:val="24"/>
                <w:szCs w:val="24"/>
              </w:rPr>
              <w:fldChar w:fldCharType="separate"/>
            </w:r>
            <w:r w:rsidR="003F736C">
              <w:rPr>
                <w:b/>
                <w:bCs/>
              </w:rPr>
              <w:t>2</w:t>
            </w:r>
            <w:r w:rsidR="003F736C">
              <w:rPr>
                <w:b/>
                <w:bCs/>
                <w:sz w:val="24"/>
                <w:szCs w:val="24"/>
              </w:rPr>
              <w:fldChar w:fldCharType="end"/>
            </w:r>
            <w:r w:rsidR="003F736C">
              <w:t xml:space="preserve"> af </w:t>
            </w:r>
            <w:r w:rsidR="003F736C">
              <w:rPr>
                <w:b/>
                <w:bCs/>
                <w:sz w:val="24"/>
                <w:szCs w:val="24"/>
              </w:rPr>
              <w:fldChar w:fldCharType="begin"/>
            </w:r>
            <w:r w:rsidR="003F736C">
              <w:rPr>
                <w:b/>
                <w:bCs/>
              </w:rPr>
              <w:instrText>NUMPAGES</w:instrText>
            </w:r>
            <w:r w:rsidR="003F736C">
              <w:rPr>
                <w:b/>
                <w:bCs/>
                <w:sz w:val="24"/>
                <w:szCs w:val="24"/>
              </w:rPr>
              <w:fldChar w:fldCharType="separate"/>
            </w:r>
            <w:r w:rsidR="003F736C">
              <w:rPr>
                <w:b/>
                <w:bCs/>
              </w:rPr>
              <w:t>2</w:t>
            </w:r>
            <w:r w:rsidR="003F736C">
              <w:rPr>
                <w:b/>
                <w:bCs/>
                <w:sz w:val="24"/>
                <w:szCs w:val="24"/>
              </w:rPr>
              <w:fldChar w:fldCharType="end"/>
            </w:r>
          </w:sdtContent>
        </w:sdt>
      </w:sdtContent>
    </w:sdt>
  </w:p>
  <w:p w14:paraId="1601052B" w14:textId="21D98720" w:rsidR="00355605" w:rsidRDefault="003556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6109171"/>
      <w:docPartObj>
        <w:docPartGallery w:val="Page Numbers (Bottom of Page)"/>
        <w:docPartUnique/>
      </w:docPartObj>
    </w:sdtPr>
    <w:sdtContent>
      <w:sdt>
        <w:sdtPr>
          <w:id w:val="-336620747"/>
          <w:docPartObj>
            <w:docPartGallery w:val="Page Numbers (Top of Page)"/>
            <w:docPartUnique/>
          </w:docPartObj>
        </w:sdtPr>
        <w:sdtContent>
          <w:p w14:paraId="630EFD6E" w14:textId="77777777" w:rsidR="00653DF7" w:rsidRDefault="00653DF7">
            <w:pPr>
              <w:pStyle w:val="Footer"/>
              <w:jc w:val="right"/>
            </w:pPr>
            <w:r>
              <w:t xml:space="preserve">Side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af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511D56B4" w14:textId="77777777" w:rsidR="00D3487B" w:rsidRDefault="00D348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26B0A1" w14:textId="77777777" w:rsidR="00B55A25" w:rsidRDefault="00B55A25" w:rsidP="00355605">
      <w:pPr>
        <w:spacing w:after="0" w:line="240" w:lineRule="auto"/>
      </w:pPr>
      <w:r>
        <w:separator/>
      </w:r>
    </w:p>
  </w:footnote>
  <w:footnote w:type="continuationSeparator" w:id="0">
    <w:p w14:paraId="672A02AB" w14:textId="77777777" w:rsidR="00B55A25" w:rsidRDefault="00B55A25" w:rsidP="00355605">
      <w:pPr>
        <w:spacing w:after="0" w:line="240" w:lineRule="auto"/>
      </w:pPr>
      <w:r>
        <w:continuationSeparator/>
      </w:r>
    </w:p>
  </w:footnote>
  <w:footnote w:type="continuationNotice" w:id="1">
    <w:p w14:paraId="32F2AF5F" w14:textId="77777777" w:rsidR="00B55A25" w:rsidRDefault="00B55A25">
      <w:pPr>
        <w:spacing w:after="0" w:line="240" w:lineRule="auto"/>
      </w:pPr>
    </w:p>
  </w:footnote>
  <w:footnote w:id="2">
    <w:p w14:paraId="0B749C88" w14:textId="049FD186" w:rsidR="00AF5ED0" w:rsidRPr="00945F68" w:rsidRDefault="00AF5ED0">
      <w:pPr>
        <w:pStyle w:val="FootnoteText"/>
      </w:pPr>
      <w:r>
        <w:rPr>
          <w:rStyle w:val="FootnoteReference"/>
        </w:rPr>
        <w:footnoteRef/>
      </w:r>
      <w:r>
        <w:t xml:space="preserve"> Se</w:t>
      </w:r>
      <w:r w:rsidR="00B728E3">
        <w:t xml:space="preserve"> </w:t>
      </w:r>
      <w:r w:rsidR="00340D49">
        <w:t>”NOTE”</w:t>
      </w:r>
      <w:r w:rsidR="00B728E3">
        <w:t xml:space="preserve"> i</w:t>
      </w:r>
      <w:r>
        <w:t xml:space="preserve"> </w:t>
      </w:r>
      <w:r w:rsidR="00B728E3">
        <w:t>SOMO</w:t>
      </w:r>
      <w:r w:rsidR="00FD6D83">
        <w:t>-II</w:t>
      </w:r>
      <w:r w:rsidR="00B728E3">
        <w:t xml:space="preserve"> </w:t>
      </w:r>
      <w:r>
        <w:t>datablad</w:t>
      </w:r>
      <w:r w:rsidR="00B728E3">
        <w:t xml:space="preserve"> afsnit</w:t>
      </w:r>
      <w:r>
        <w:t xml:space="preserve"> 7.1</w:t>
      </w:r>
      <w:r w:rsidR="00B728E3">
        <w:t xml:space="preserve"> microSD-card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D9F8B" w14:textId="619333B9" w:rsidR="005C2C25" w:rsidRDefault="005C2C25">
    <w:pPr>
      <w:pStyle w:val="Header"/>
    </w:pPr>
    <w:r>
      <w:t>Århus Universitet Ingeniørhøjskole</w:t>
    </w:r>
    <w:r>
      <w:tab/>
    </w:r>
    <w:r>
      <w:tab/>
    </w:r>
    <w:r w:rsidR="006522B6">
      <w:t>16</w:t>
    </w:r>
    <w:r>
      <w:t>. januar 2020</w:t>
    </w:r>
  </w:p>
  <w:p w14:paraId="44FF6E97" w14:textId="5FC2F292" w:rsidR="00B8530A" w:rsidRDefault="00B8530A">
    <w:pPr>
      <w:pStyle w:val="Header"/>
    </w:pPr>
    <w:r>
      <w:t>I1PRJ1 E</w:t>
    </w:r>
    <w:r w:rsidR="005C2C25">
      <w:t>19</w:t>
    </w:r>
    <w:r w:rsidR="005C2C25">
      <w:tab/>
    </w:r>
    <w:r w:rsidR="005C2C25">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38DFAB0C" w14:paraId="3738C96D" w14:textId="77777777" w:rsidTr="38DFAB0C">
      <w:tc>
        <w:tcPr>
          <w:tcW w:w="3009" w:type="dxa"/>
        </w:tcPr>
        <w:p w14:paraId="4172157A" w14:textId="21B822B0" w:rsidR="38DFAB0C" w:rsidRDefault="38DFAB0C" w:rsidP="38DFAB0C">
          <w:pPr>
            <w:pStyle w:val="Header"/>
            <w:ind w:left="-115"/>
          </w:pPr>
        </w:p>
      </w:tc>
      <w:tc>
        <w:tcPr>
          <w:tcW w:w="3009" w:type="dxa"/>
        </w:tcPr>
        <w:p w14:paraId="26732D66" w14:textId="53682C80" w:rsidR="38DFAB0C" w:rsidRDefault="38DFAB0C" w:rsidP="38DFAB0C">
          <w:pPr>
            <w:pStyle w:val="Header"/>
            <w:jc w:val="center"/>
          </w:pPr>
        </w:p>
      </w:tc>
      <w:tc>
        <w:tcPr>
          <w:tcW w:w="3009" w:type="dxa"/>
        </w:tcPr>
        <w:p w14:paraId="6DDFA08C" w14:textId="689773FB" w:rsidR="38DFAB0C" w:rsidRDefault="38DFAB0C" w:rsidP="38DFAB0C">
          <w:pPr>
            <w:pStyle w:val="Header"/>
            <w:ind w:right="-115"/>
            <w:jc w:val="right"/>
          </w:pPr>
        </w:p>
      </w:tc>
    </w:tr>
  </w:tbl>
  <w:p w14:paraId="01E67828" w14:textId="397EAD84" w:rsidR="00F21389" w:rsidRDefault="00F213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B0505F0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047C60"/>
    <w:multiLevelType w:val="hybridMultilevel"/>
    <w:tmpl w:val="FFFFFFFF"/>
    <w:lvl w:ilvl="0" w:tplc="83D88A76">
      <w:start w:val="1"/>
      <w:numFmt w:val="bullet"/>
      <w:lvlText w:val=""/>
      <w:lvlJc w:val="left"/>
      <w:pPr>
        <w:ind w:left="720" w:hanging="360"/>
      </w:pPr>
      <w:rPr>
        <w:rFonts w:ascii="Symbol" w:hAnsi="Symbol" w:hint="default"/>
      </w:rPr>
    </w:lvl>
    <w:lvl w:ilvl="1" w:tplc="3D7656AE">
      <w:start w:val="1"/>
      <w:numFmt w:val="bullet"/>
      <w:lvlText w:val="o"/>
      <w:lvlJc w:val="left"/>
      <w:pPr>
        <w:ind w:left="1440" w:hanging="360"/>
      </w:pPr>
      <w:rPr>
        <w:rFonts w:ascii="Courier New" w:hAnsi="Courier New" w:hint="default"/>
      </w:rPr>
    </w:lvl>
    <w:lvl w:ilvl="2" w:tplc="E9DEAA66">
      <w:start w:val="1"/>
      <w:numFmt w:val="bullet"/>
      <w:lvlText w:val=""/>
      <w:lvlJc w:val="left"/>
      <w:pPr>
        <w:ind w:left="2160" w:hanging="360"/>
      </w:pPr>
      <w:rPr>
        <w:rFonts w:ascii="Wingdings" w:hAnsi="Wingdings" w:hint="default"/>
      </w:rPr>
    </w:lvl>
    <w:lvl w:ilvl="3" w:tplc="891C673C">
      <w:start w:val="1"/>
      <w:numFmt w:val="bullet"/>
      <w:lvlText w:val=""/>
      <w:lvlJc w:val="left"/>
      <w:pPr>
        <w:ind w:left="2880" w:hanging="360"/>
      </w:pPr>
      <w:rPr>
        <w:rFonts w:ascii="Symbol" w:hAnsi="Symbol" w:hint="default"/>
      </w:rPr>
    </w:lvl>
    <w:lvl w:ilvl="4" w:tplc="09B23546">
      <w:start w:val="1"/>
      <w:numFmt w:val="bullet"/>
      <w:lvlText w:val="o"/>
      <w:lvlJc w:val="left"/>
      <w:pPr>
        <w:ind w:left="3600" w:hanging="360"/>
      </w:pPr>
      <w:rPr>
        <w:rFonts w:ascii="Courier New" w:hAnsi="Courier New" w:hint="default"/>
      </w:rPr>
    </w:lvl>
    <w:lvl w:ilvl="5" w:tplc="50D0CB1C">
      <w:start w:val="1"/>
      <w:numFmt w:val="bullet"/>
      <w:lvlText w:val=""/>
      <w:lvlJc w:val="left"/>
      <w:pPr>
        <w:ind w:left="4320" w:hanging="360"/>
      </w:pPr>
      <w:rPr>
        <w:rFonts w:ascii="Wingdings" w:hAnsi="Wingdings" w:hint="default"/>
      </w:rPr>
    </w:lvl>
    <w:lvl w:ilvl="6" w:tplc="7F08F30C">
      <w:start w:val="1"/>
      <w:numFmt w:val="bullet"/>
      <w:lvlText w:val=""/>
      <w:lvlJc w:val="left"/>
      <w:pPr>
        <w:ind w:left="5040" w:hanging="360"/>
      </w:pPr>
      <w:rPr>
        <w:rFonts w:ascii="Symbol" w:hAnsi="Symbol" w:hint="default"/>
      </w:rPr>
    </w:lvl>
    <w:lvl w:ilvl="7" w:tplc="DE3E98D4">
      <w:start w:val="1"/>
      <w:numFmt w:val="bullet"/>
      <w:lvlText w:val="o"/>
      <w:lvlJc w:val="left"/>
      <w:pPr>
        <w:ind w:left="5760" w:hanging="360"/>
      </w:pPr>
      <w:rPr>
        <w:rFonts w:ascii="Courier New" w:hAnsi="Courier New" w:hint="default"/>
      </w:rPr>
    </w:lvl>
    <w:lvl w:ilvl="8" w:tplc="67FEF098">
      <w:start w:val="1"/>
      <w:numFmt w:val="bullet"/>
      <w:lvlText w:val=""/>
      <w:lvlJc w:val="left"/>
      <w:pPr>
        <w:ind w:left="6480" w:hanging="360"/>
      </w:pPr>
      <w:rPr>
        <w:rFonts w:ascii="Wingdings" w:hAnsi="Wingdings" w:hint="default"/>
      </w:rPr>
    </w:lvl>
  </w:abstractNum>
  <w:abstractNum w:abstractNumId="2" w15:restartNumberingAfterBreak="0">
    <w:nsid w:val="0C6D5F22"/>
    <w:multiLevelType w:val="hybridMultilevel"/>
    <w:tmpl w:val="FFFFFFFF"/>
    <w:lvl w:ilvl="0" w:tplc="E21007A2">
      <w:start w:val="1"/>
      <w:numFmt w:val="bullet"/>
      <w:lvlText w:val=""/>
      <w:lvlJc w:val="left"/>
      <w:pPr>
        <w:ind w:left="720" w:hanging="360"/>
      </w:pPr>
      <w:rPr>
        <w:rFonts w:ascii="Symbol" w:hAnsi="Symbol" w:hint="default"/>
      </w:rPr>
    </w:lvl>
    <w:lvl w:ilvl="1" w:tplc="296426C4">
      <w:start w:val="1"/>
      <w:numFmt w:val="bullet"/>
      <w:lvlText w:val="o"/>
      <w:lvlJc w:val="left"/>
      <w:pPr>
        <w:ind w:left="1440" w:hanging="360"/>
      </w:pPr>
      <w:rPr>
        <w:rFonts w:ascii="Courier New" w:hAnsi="Courier New" w:hint="default"/>
      </w:rPr>
    </w:lvl>
    <w:lvl w:ilvl="2" w:tplc="9D707ECA">
      <w:start w:val="1"/>
      <w:numFmt w:val="bullet"/>
      <w:lvlText w:val=""/>
      <w:lvlJc w:val="left"/>
      <w:pPr>
        <w:ind w:left="2160" w:hanging="360"/>
      </w:pPr>
      <w:rPr>
        <w:rFonts w:ascii="Wingdings" w:hAnsi="Wingdings" w:hint="default"/>
      </w:rPr>
    </w:lvl>
    <w:lvl w:ilvl="3" w:tplc="A5925E7E">
      <w:start w:val="1"/>
      <w:numFmt w:val="bullet"/>
      <w:lvlText w:val=""/>
      <w:lvlJc w:val="left"/>
      <w:pPr>
        <w:ind w:left="2880" w:hanging="360"/>
      </w:pPr>
      <w:rPr>
        <w:rFonts w:ascii="Symbol" w:hAnsi="Symbol" w:hint="default"/>
      </w:rPr>
    </w:lvl>
    <w:lvl w:ilvl="4" w:tplc="997EF9A2">
      <w:start w:val="1"/>
      <w:numFmt w:val="bullet"/>
      <w:lvlText w:val="o"/>
      <w:lvlJc w:val="left"/>
      <w:pPr>
        <w:ind w:left="3600" w:hanging="360"/>
      </w:pPr>
      <w:rPr>
        <w:rFonts w:ascii="Courier New" w:hAnsi="Courier New" w:hint="default"/>
      </w:rPr>
    </w:lvl>
    <w:lvl w:ilvl="5" w:tplc="4956BA94">
      <w:start w:val="1"/>
      <w:numFmt w:val="bullet"/>
      <w:lvlText w:val=""/>
      <w:lvlJc w:val="left"/>
      <w:pPr>
        <w:ind w:left="4320" w:hanging="360"/>
      </w:pPr>
      <w:rPr>
        <w:rFonts w:ascii="Wingdings" w:hAnsi="Wingdings" w:hint="default"/>
      </w:rPr>
    </w:lvl>
    <w:lvl w:ilvl="6" w:tplc="66AAEA38">
      <w:start w:val="1"/>
      <w:numFmt w:val="bullet"/>
      <w:lvlText w:val=""/>
      <w:lvlJc w:val="left"/>
      <w:pPr>
        <w:ind w:left="5040" w:hanging="360"/>
      </w:pPr>
      <w:rPr>
        <w:rFonts w:ascii="Symbol" w:hAnsi="Symbol" w:hint="default"/>
      </w:rPr>
    </w:lvl>
    <w:lvl w:ilvl="7" w:tplc="14DA5B36">
      <w:start w:val="1"/>
      <w:numFmt w:val="bullet"/>
      <w:lvlText w:val="o"/>
      <w:lvlJc w:val="left"/>
      <w:pPr>
        <w:ind w:left="5760" w:hanging="360"/>
      </w:pPr>
      <w:rPr>
        <w:rFonts w:ascii="Courier New" w:hAnsi="Courier New" w:hint="default"/>
      </w:rPr>
    </w:lvl>
    <w:lvl w:ilvl="8" w:tplc="A8568676">
      <w:start w:val="1"/>
      <w:numFmt w:val="bullet"/>
      <w:lvlText w:val=""/>
      <w:lvlJc w:val="left"/>
      <w:pPr>
        <w:ind w:left="6480" w:hanging="360"/>
      </w:pPr>
      <w:rPr>
        <w:rFonts w:ascii="Wingdings" w:hAnsi="Wingdings" w:hint="default"/>
      </w:rPr>
    </w:lvl>
  </w:abstractNum>
  <w:abstractNum w:abstractNumId="3" w15:restartNumberingAfterBreak="0">
    <w:nsid w:val="0E2E1E3E"/>
    <w:multiLevelType w:val="hybridMultilevel"/>
    <w:tmpl w:val="C96EF7F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00A1443"/>
    <w:multiLevelType w:val="multilevel"/>
    <w:tmpl w:val="5E94DAF4"/>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C17EF0"/>
    <w:multiLevelType w:val="hybridMultilevel"/>
    <w:tmpl w:val="FFFFFFFF"/>
    <w:lvl w:ilvl="0" w:tplc="04DEF8BA">
      <w:start w:val="1"/>
      <w:numFmt w:val="bullet"/>
      <w:lvlText w:val=""/>
      <w:lvlJc w:val="left"/>
      <w:pPr>
        <w:ind w:left="720" w:hanging="360"/>
      </w:pPr>
      <w:rPr>
        <w:rFonts w:ascii="Symbol" w:hAnsi="Symbol" w:hint="default"/>
      </w:rPr>
    </w:lvl>
    <w:lvl w:ilvl="1" w:tplc="925C698E">
      <w:start w:val="1"/>
      <w:numFmt w:val="bullet"/>
      <w:lvlText w:val="o"/>
      <w:lvlJc w:val="left"/>
      <w:pPr>
        <w:ind w:left="1440" w:hanging="360"/>
      </w:pPr>
      <w:rPr>
        <w:rFonts w:ascii="Courier New" w:hAnsi="Courier New" w:hint="default"/>
      </w:rPr>
    </w:lvl>
    <w:lvl w:ilvl="2" w:tplc="CC1E1D70">
      <w:start w:val="1"/>
      <w:numFmt w:val="bullet"/>
      <w:lvlText w:val=""/>
      <w:lvlJc w:val="left"/>
      <w:pPr>
        <w:ind w:left="2160" w:hanging="360"/>
      </w:pPr>
      <w:rPr>
        <w:rFonts w:ascii="Wingdings" w:hAnsi="Wingdings" w:hint="default"/>
      </w:rPr>
    </w:lvl>
    <w:lvl w:ilvl="3" w:tplc="C652BFD0">
      <w:start w:val="1"/>
      <w:numFmt w:val="bullet"/>
      <w:lvlText w:val=""/>
      <w:lvlJc w:val="left"/>
      <w:pPr>
        <w:ind w:left="2880" w:hanging="360"/>
      </w:pPr>
      <w:rPr>
        <w:rFonts w:ascii="Symbol" w:hAnsi="Symbol" w:hint="default"/>
      </w:rPr>
    </w:lvl>
    <w:lvl w:ilvl="4" w:tplc="39EA4418">
      <w:start w:val="1"/>
      <w:numFmt w:val="bullet"/>
      <w:lvlText w:val="o"/>
      <w:lvlJc w:val="left"/>
      <w:pPr>
        <w:ind w:left="3600" w:hanging="360"/>
      </w:pPr>
      <w:rPr>
        <w:rFonts w:ascii="Courier New" w:hAnsi="Courier New" w:hint="default"/>
      </w:rPr>
    </w:lvl>
    <w:lvl w:ilvl="5" w:tplc="B3368AAE">
      <w:start w:val="1"/>
      <w:numFmt w:val="bullet"/>
      <w:lvlText w:val=""/>
      <w:lvlJc w:val="left"/>
      <w:pPr>
        <w:ind w:left="4320" w:hanging="360"/>
      </w:pPr>
      <w:rPr>
        <w:rFonts w:ascii="Wingdings" w:hAnsi="Wingdings" w:hint="default"/>
      </w:rPr>
    </w:lvl>
    <w:lvl w:ilvl="6" w:tplc="A1B2BB0A">
      <w:start w:val="1"/>
      <w:numFmt w:val="bullet"/>
      <w:lvlText w:val=""/>
      <w:lvlJc w:val="left"/>
      <w:pPr>
        <w:ind w:left="5040" w:hanging="360"/>
      </w:pPr>
      <w:rPr>
        <w:rFonts w:ascii="Symbol" w:hAnsi="Symbol" w:hint="default"/>
      </w:rPr>
    </w:lvl>
    <w:lvl w:ilvl="7" w:tplc="E0A83342">
      <w:start w:val="1"/>
      <w:numFmt w:val="bullet"/>
      <w:lvlText w:val="o"/>
      <w:lvlJc w:val="left"/>
      <w:pPr>
        <w:ind w:left="5760" w:hanging="360"/>
      </w:pPr>
      <w:rPr>
        <w:rFonts w:ascii="Courier New" w:hAnsi="Courier New" w:hint="default"/>
      </w:rPr>
    </w:lvl>
    <w:lvl w:ilvl="8" w:tplc="BA805AD2">
      <w:start w:val="1"/>
      <w:numFmt w:val="bullet"/>
      <w:lvlText w:val=""/>
      <w:lvlJc w:val="left"/>
      <w:pPr>
        <w:ind w:left="6480" w:hanging="360"/>
      </w:pPr>
      <w:rPr>
        <w:rFonts w:ascii="Wingdings" w:hAnsi="Wingdings" w:hint="default"/>
      </w:rPr>
    </w:lvl>
  </w:abstractNum>
  <w:abstractNum w:abstractNumId="6" w15:restartNumberingAfterBreak="0">
    <w:nsid w:val="15F222BE"/>
    <w:multiLevelType w:val="hybridMultilevel"/>
    <w:tmpl w:val="FFFFFFFF"/>
    <w:lvl w:ilvl="0" w:tplc="25EE97E4">
      <w:start w:val="1"/>
      <w:numFmt w:val="bullet"/>
      <w:lvlText w:val=""/>
      <w:lvlJc w:val="left"/>
      <w:pPr>
        <w:ind w:left="720" w:hanging="360"/>
      </w:pPr>
      <w:rPr>
        <w:rFonts w:ascii="Symbol" w:hAnsi="Symbol" w:hint="default"/>
      </w:rPr>
    </w:lvl>
    <w:lvl w:ilvl="1" w:tplc="7D98B12E">
      <w:start w:val="1"/>
      <w:numFmt w:val="bullet"/>
      <w:lvlText w:val="o"/>
      <w:lvlJc w:val="left"/>
      <w:pPr>
        <w:ind w:left="1440" w:hanging="360"/>
      </w:pPr>
      <w:rPr>
        <w:rFonts w:ascii="Courier New" w:hAnsi="Courier New" w:hint="default"/>
      </w:rPr>
    </w:lvl>
    <w:lvl w:ilvl="2" w:tplc="A63239AE">
      <w:start w:val="1"/>
      <w:numFmt w:val="bullet"/>
      <w:lvlText w:val=""/>
      <w:lvlJc w:val="left"/>
      <w:pPr>
        <w:ind w:left="2160" w:hanging="360"/>
      </w:pPr>
      <w:rPr>
        <w:rFonts w:ascii="Wingdings" w:hAnsi="Wingdings" w:hint="default"/>
      </w:rPr>
    </w:lvl>
    <w:lvl w:ilvl="3" w:tplc="44CA45F0">
      <w:start w:val="1"/>
      <w:numFmt w:val="bullet"/>
      <w:lvlText w:val=""/>
      <w:lvlJc w:val="left"/>
      <w:pPr>
        <w:ind w:left="2880" w:hanging="360"/>
      </w:pPr>
      <w:rPr>
        <w:rFonts w:ascii="Symbol" w:hAnsi="Symbol" w:hint="default"/>
      </w:rPr>
    </w:lvl>
    <w:lvl w:ilvl="4" w:tplc="53B01308">
      <w:start w:val="1"/>
      <w:numFmt w:val="bullet"/>
      <w:lvlText w:val="o"/>
      <w:lvlJc w:val="left"/>
      <w:pPr>
        <w:ind w:left="3600" w:hanging="360"/>
      </w:pPr>
      <w:rPr>
        <w:rFonts w:ascii="Courier New" w:hAnsi="Courier New" w:hint="default"/>
      </w:rPr>
    </w:lvl>
    <w:lvl w:ilvl="5" w:tplc="6730371A">
      <w:start w:val="1"/>
      <w:numFmt w:val="bullet"/>
      <w:lvlText w:val=""/>
      <w:lvlJc w:val="left"/>
      <w:pPr>
        <w:ind w:left="4320" w:hanging="360"/>
      </w:pPr>
      <w:rPr>
        <w:rFonts w:ascii="Wingdings" w:hAnsi="Wingdings" w:hint="default"/>
      </w:rPr>
    </w:lvl>
    <w:lvl w:ilvl="6" w:tplc="726AAB9C">
      <w:start w:val="1"/>
      <w:numFmt w:val="bullet"/>
      <w:lvlText w:val=""/>
      <w:lvlJc w:val="left"/>
      <w:pPr>
        <w:ind w:left="5040" w:hanging="360"/>
      </w:pPr>
      <w:rPr>
        <w:rFonts w:ascii="Symbol" w:hAnsi="Symbol" w:hint="default"/>
      </w:rPr>
    </w:lvl>
    <w:lvl w:ilvl="7" w:tplc="1C4E61AC">
      <w:start w:val="1"/>
      <w:numFmt w:val="bullet"/>
      <w:lvlText w:val="o"/>
      <w:lvlJc w:val="left"/>
      <w:pPr>
        <w:ind w:left="5760" w:hanging="360"/>
      </w:pPr>
      <w:rPr>
        <w:rFonts w:ascii="Courier New" w:hAnsi="Courier New" w:hint="default"/>
      </w:rPr>
    </w:lvl>
    <w:lvl w:ilvl="8" w:tplc="98EE5F68">
      <w:start w:val="1"/>
      <w:numFmt w:val="bullet"/>
      <w:lvlText w:val=""/>
      <w:lvlJc w:val="left"/>
      <w:pPr>
        <w:ind w:left="6480" w:hanging="360"/>
      </w:pPr>
      <w:rPr>
        <w:rFonts w:ascii="Wingdings" w:hAnsi="Wingdings" w:hint="default"/>
      </w:rPr>
    </w:lvl>
  </w:abstractNum>
  <w:abstractNum w:abstractNumId="7" w15:restartNumberingAfterBreak="0">
    <w:nsid w:val="1629637A"/>
    <w:multiLevelType w:val="hybridMultilevel"/>
    <w:tmpl w:val="FFFFFFFF"/>
    <w:lvl w:ilvl="0" w:tplc="07360A2C">
      <w:start w:val="1"/>
      <w:numFmt w:val="bullet"/>
      <w:lvlText w:val=""/>
      <w:lvlJc w:val="left"/>
      <w:pPr>
        <w:ind w:left="720" w:hanging="360"/>
      </w:pPr>
      <w:rPr>
        <w:rFonts w:ascii="Symbol" w:hAnsi="Symbol" w:hint="default"/>
      </w:rPr>
    </w:lvl>
    <w:lvl w:ilvl="1" w:tplc="AB10F35A">
      <w:start w:val="1"/>
      <w:numFmt w:val="bullet"/>
      <w:lvlText w:val="o"/>
      <w:lvlJc w:val="left"/>
      <w:pPr>
        <w:ind w:left="1440" w:hanging="360"/>
      </w:pPr>
      <w:rPr>
        <w:rFonts w:ascii="Courier New" w:hAnsi="Courier New" w:hint="default"/>
      </w:rPr>
    </w:lvl>
    <w:lvl w:ilvl="2" w:tplc="6776B422">
      <w:start w:val="1"/>
      <w:numFmt w:val="bullet"/>
      <w:lvlText w:val=""/>
      <w:lvlJc w:val="left"/>
      <w:pPr>
        <w:ind w:left="2160" w:hanging="360"/>
      </w:pPr>
      <w:rPr>
        <w:rFonts w:ascii="Wingdings" w:hAnsi="Wingdings" w:hint="default"/>
      </w:rPr>
    </w:lvl>
    <w:lvl w:ilvl="3" w:tplc="FA6EF7B8">
      <w:start w:val="1"/>
      <w:numFmt w:val="bullet"/>
      <w:lvlText w:val=""/>
      <w:lvlJc w:val="left"/>
      <w:pPr>
        <w:ind w:left="2880" w:hanging="360"/>
      </w:pPr>
      <w:rPr>
        <w:rFonts w:ascii="Symbol" w:hAnsi="Symbol" w:hint="default"/>
      </w:rPr>
    </w:lvl>
    <w:lvl w:ilvl="4" w:tplc="FA2C1872">
      <w:start w:val="1"/>
      <w:numFmt w:val="bullet"/>
      <w:lvlText w:val="o"/>
      <w:lvlJc w:val="left"/>
      <w:pPr>
        <w:ind w:left="3600" w:hanging="360"/>
      </w:pPr>
      <w:rPr>
        <w:rFonts w:ascii="Courier New" w:hAnsi="Courier New" w:hint="default"/>
      </w:rPr>
    </w:lvl>
    <w:lvl w:ilvl="5" w:tplc="107012F4">
      <w:start w:val="1"/>
      <w:numFmt w:val="bullet"/>
      <w:lvlText w:val=""/>
      <w:lvlJc w:val="left"/>
      <w:pPr>
        <w:ind w:left="4320" w:hanging="360"/>
      </w:pPr>
      <w:rPr>
        <w:rFonts w:ascii="Wingdings" w:hAnsi="Wingdings" w:hint="default"/>
      </w:rPr>
    </w:lvl>
    <w:lvl w:ilvl="6" w:tplc="A0009AD0">
      <w:start w:val="1"/>
      <w:numFmt w:val="bullet"/>
      <w:lvlText w:val=""/>
      <w:lvlJc w:val="left"/>
      <w:pPr>
        <w:ind w:left="5040" w:hanging="360"/>
      </w:pPr>
      <w:rPr>
        <w:rFonts w:ascii="Symbol" w:hAnsi="Symbol" w:hint="default"/>
      </w:rPr>
    </w:lvl>
    <w:lvl w:ilvl="7" w:tplc="BAD05684">
      <w:start w:val="1"/>
      <w:numFmt w:val="bullet"/>
      <w:lvlText w:val="o"/>
      <w:lvlJc w:val="left"/>
      <w:pPr>
        <w:ind w:left="5760" w:hanging="360"/>
      </w:pPr>
      <w:rPr>
        <w:rFonts w:ascii="Courier New" w:hAnsi="Courier New" w:hint="default"/>
      </w:rPr>
    </w:lvl>
    <w:lvl w:ilvl="8" w:tplc="A18ABC3A">
      <w:start w:val="1"/>
      <w:numFmt w:val="bullet"/>
      <w:lvlText w:val=""/>
      <w:lvlJc w:val="left"/>
      <w:pPr>
        <w:ind w:left="6480" w:hanging="360"/>
      </w:pPr>
      <w:rPr>
        <w:rFonts w:ascii="Wingdings" w:hAnsi="Wingdings" w:hint="default"/>
      </w:rPr>
    </w:lvl>
  </w:abstractNum>
  <w:abstractNum w:abstractNumId="8" w15:restartNumberingAfterBreak="0">
    <w:nsid w:val="190C106C"/>
    <w:multiLevelType w:val="multilevel"/>
    <w:tmpl w:val="B456F9F2"/>
    <w:lvl w:ilvl="0">
      <w:start w:val="4"/>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DF62E50"/>
    <w:multiLevelType w:val="hybridMultilevel"/>
    <w:tmpl w:val="FFFFFFFF"/>
    <w:lvl w:ilvl="0" w:tplc="C92C3B9E">
      <w:start w:val="1"/>
      <w:numFmt w:val="bullet"/>
      <w:lvlText w:val=""/>
      <w:lvlJc w:val="left"/>
      <w:pPr>
        <w:ind w:left="720" w:hanging="360"/>
      </w:pPr>
      <w:rPr>
        <w:rFonts w:ascii="Symbol" w:hAnsi="Symbol" w:hint="default"/>
      </w:rPr>
    </w:lvl>
    <w:lvl w:ilvl="1" w:tplc="6E24BB44">
      <w:start w:val="1"/>
      <w:numFmt w:val="bullet"/>
      <w:lvlText w:val="o"/>
      <w:lvlJc w:val="left"/>
      <w:pPr>
        <w:ind w:left="1440" w:hanging="360"/>
      </w:pPr>
      <w:rPr>
        <w:rFonts w:ascii="Courier New" w:hAnsi="Courier New" w:hint="default"/>
      </w:rPr>
    </w:lvl>
    <w:lvl w:ilvl="2" w:tplc="D0222EF2">
      <w:start w:val="1"/>
      <w:numFmt w:val="bullet"/>
      <w:lvlText w:val=""/>
      <w:lvlJc w:val="left"/>
      <w:pPr>
        <w:ind w:left="2160" w:hanging="360"/>
      </w:pPr>
      <w:rPr>
        <w:rFonts w:ascii="Wingdings" w:hAnsi="Wingdings" w:hint="default"/>
      </w:rPr>
    </w:lvl>
    <w:lvl w:ilvl="3" w:tplc="500A0600">
      <w:start w:val="1"/>
      <w:numFmt w:val="bullet"/>
      <w:lvlText w:val=""/>
      <w:lvlJc w:val="left"/>
      <w:pPr>
        <w:ind w:left="2880" w:hanging="360"/>
      </w:pPr>
      <w:rPr>
        <w:rFonts w:ascii="Symbol" w:hAnsi="Symbol" w:hint="default"/>
      </w:rPr>
    </w:lvl>
    <w:lvl w:ilvl="4" w:tplc="7C10DAA4">
      <w:start w:val="1"/>
      <w:numFmt w:val="bullet"/>
      <w:lvlText w:val="o"/>
      <w:lvlJc w:val="left"/>
      <w:pPr>
        <w:ind w:left="3600" w:hanging="360"/>
      </w:pPr>
      <w:rPr>
        <w:rFonts w:ascii="Courier New" w:hAnsi="Courier New" w:hint="default"/>
      </w:rPr>
    </w:lvl>
    <w:lvl w:ilvl="5" w:tplc="75F602E2">
      <w:start w:val="1"/>
      <w:numFmt w:val="bullet"/>
      <w:lvlText w:val=""/>
      <w:lvlJc w:val="left"/>
      <w:pPr>
        <w:ind w:left="4320" w:hanging="360"/>
      </w:pPr>
      <w:rPr>
        <w:rFonts w:ascii="Wingdings" w:hAnsi="Wingdings" w:hint="default"/>
      </w:rPr>
    </w:lvl>
    <w:lvl w:ilvl="6" w:tplc="19121F28">
      <w:start w:val="1"/>
      <w:numFmt w:val="bullet"/>
      <w:lvlText w:val=""/>
      <w:lvlJc w:val="left"/>
      <w:pPr>
        <w:ind w:left="5040" w:hanging="360"/>
      </w:pPr>
      <w:rPr>
        <w:rFonts w:ascii="Symbol" w:hAnsi="Symbol" w:hint="default"/>
      </w:rPr>
    </w:lvl>
    <w:lvl w:ilvl="7" w:tplc="8C66C824">
      <w:start w:val="1"/>
      <w:numFmt w:val="bullet"/>
      <w:lvlText w:val="o"/>
      <w:lvlJc w:val="left"/>
      <w:pPr>
        <w:ind w:left="5760" w:hanging="360"/>
      </w:pPr>
      <w:rPr>
        <w:rFonts w:ascii="Courier New" w:hAnsi="Courier New" w:hint="default"/>
      </w:rPr>
    </w:lvl>
    <w:lvl w:ilvl="8" w:tplc="9BA242F0">
      <w:start w:val="1"/>
      <w:numFmt w:val="bullet"/>
      <w:lvlText w:val=""/>
      <w:lvlJc w:val="left"/>
      <w:pPr>
        <w:ind w:left="6480" w:hanging="360"/>
      </w:pPr>
      <w:rPr>
        <w:rFonts w:ascii="Wingdings" w:hAnsi="Wingdings" w:hint="default"/>
      </w:rPr>
    </w:lvl>
  </w:abstractNum>
  <w:abstractNum w:abstractNumId="10" w15:restartNumberingAfterBreak="0">
    <w:nsid w:val="1E6D77DA"/>
    <w:multiLevelType w:val="hybridMultilevel"/>
    <w:tmpl w:val="FFFFFFFF"/>
    <w:lvl w:ilvl="0" w:tplc="6EECDD54">
      <w:start w:val="1"/>
      <w:numFmt w:val="bullet"/>
      <w:lvlText w:val=""/>
      <w:lvlJc w:val="left"/>
      <w:pPr>
        <w:ind w:left="720" w:hanging="360"/>
      </w:pPr>
      <w:rPr>
        <w:rFonts w:ascii="Symbol" w:hAnsi="Symbol" w:hint="default"/>
      </w:rPr>
    </w:lvl>
    <w:lvl w:ilvl="1" w:tplc="93E0A632">
      <w:start w:val="1"/>
      <w:numFmt w:val="bullet"/>
      <w:lvlText w:val="o"/>
      <w:lvlJc w:val="left"/>
      <w:pPr>
        <w:ind w:left="1440" w:hanging="360"/>
      </w:pPr>
      <w:rPr>
        <w:rFonts w:ascii="Courier New" w:hAnsi="Courier New" w:hint="default"/>
      </w:rPr>
    </w:lvl>
    <w:lvl w:ilvl="2" w:tplc="6100D916">
      <w:start w:val="1"/>
      <w:numFmt w:val="bullet"/>
      <w:lvlText w:val=""/>
      <w:lvlJc w:val="left"/>
      <w:pPr>
        <w:ind w:left="2160" w:hanging="360"/>
      </w:pPr>
      <w:rPr>
        <w:rFonts w:ascii="Wingdings" w:hAnsi="Wingdings" w:hint="default"/>
      </w:rPr>
    </w:lvl>
    <w:lvl w:ilvl="3" w:tplc="CC08FEEE">
      <w:start w:val="1"/>
      <w:numFmt w:val="bullet"/>
      <w:lvlText w:val=""/>
      <w:lvlJc w:val="left"/>
      <w:pPr>
        <w:ind w:left="2880" w:hanging="360"/>
      </w:pPr>
      <w:rPr>
        <w:rFonts w:ascii="Symbol" w:hAnsi="Symbol" w:hint="default"/>
      </w:rPr>
    </w:lvl>
    <w:lvl w:ilvl="4" w:tplc="9D404E06">
      <w:start w:val="1"/>
      <w:numFmt w:val="bullet"/>
      <w:lvlText w:val="o"/>
      <w:lvlJc w:val="left"/>
      <w:pPr>
        <w:ind w:left="3600" w:hanging="360"/>
      </w:pPr>
      <w:rPr>
        <w:rFonts w:ascii="Courier New" w:hAnsi="Courier New" w:hint="default"/>
      </w:rPr>
    </w:lvl>
    <w:lvl w:ilvl="5" w:tplc="A9EEBD98">
      <w:start w:val="1"/>
      <w:numFmt w:val="bullet"/>
      <w:lvlText w:val=""/>
      <w:lvlJc w:val="left"/>
      <w:pPr>
        <w:ind w:left="4320" w:hanging="360"/>
      </w:pPr>
      <w:rPr>
        <w:rFonts w:ascii="Wingdings" w:hAnsi="Wingdings" w:hint="default"/>
      </w:rPr>
    </w:lvl>
    <w:lvl w:ilvl="6" w:tplc="07FA82A2">
      <w:start w:val="1"/>
      <w:numFmt w:val="bullet"/>
      <w:lvlText w:val=""/>
      <w:lvlJc w:val="left"/>
      <w:pPr>
        <w:ind w:left="5040" w:hanging="360"/>
      </w:pPr>
      <w:rPr>
        <w:rFonts w:ascii="Symbol" w:hAnsi="Symbol" w:hint="default"/>
      </w:rPr>
    </w:lvl>
    <w:lvl w:ilvl="7" w:tplc="1FB85D7A">
      <w:start w:val="1"/>
      <w:numFmt w:val="bullet"/>
      <w:lvlText w:val="o"/>
      <w:lvlJc w:val="left"/>
      <w:pPr>
        <w:ind w:left="5760" w:hanging="360"/>
      </w:pPr>
      <w:rPr>
        <w:rFonts w:ascii="Courier New" w:hAnsi="Courier New" w:hint="default"/>
      </w:rPr>
    </w:lvl>
    <w:lvl w:ilvl="8" w:tplc="ABA68B68">
      <w:start w:val="1"/>
      <w:numFmt w:val="bullet"/>
      <w:lvlText w:val=""/>
      <w:lvlJc w:val="left"/>
      <w:pPr>
        <w:ind w:left="6480" w:hanging="360"/>
      </w:pPr>
      <w:rPr>
        <w:rFonts w:ascii="Wingdings" w:hAnsi="Wingdings" w:hint="default"/>
      </w:rPr>
    </w:lvl>
  </w:abstractNum>
  <w:abstractNum w:abstractNumId="11" w15:restartNumberingAfterBreak="0">
    <w:nsid w:val="1ED75A16"/>
    <w:multiLevelType w:val="multilevel"/>
    <w:tmpl w:val="8B108BBE"/>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A968E3"/>
    <w:multiLevelType w:val="hybridMultilevel"/>
    <w:tmpl w:val="FFFFFFFF"/>
    <w:lvl w:ilvl="0" w:tplc="525860CC">
      <w:start w:val="1"/>
      <w:numFmt w:val="bullet"/>
      <w:lvlText w:val=""/>
      <w:lvlJc w:val="left"/>
      <w:pPr>
        <w:ind w:left="720" w:hanging="360"/>
      </w:pPr>
      <w:rPr>
        <w:rFonts w:ascii="Symbol" w:hAnsi="Symbol" w:hint="default"/>
      </w:rPr>
    </w:lvl>
    <w:lvl w:ilvl="1" w:tplc="E0C6C31C">
      <w:start w:val="1"/>
      <w:numFmt w:val="bullet"/>
      <w:lvlText w:val="o"/>
      <w:lvlJc w:val="left"/>
      <w:pPr>
        <w:ind w:left="1440" w:hanging="360"/>
      </w:pPr>
      <w:rPr>
        <w:rFonts w:ascii="Courier New" w:hAnsi="Courier New" w:hint="default"/>
      </w:rPr>
    </w:lvl>
    <w:lvl w:ilvl="2" w:tplc="8C38CBD0">
      <w:start w:val="1"/>
      <w:numFmt w:val="bullet"/>
      <w:lvlText w:val=""/>
      <w:lvlJc w:val="left"/>
      <w:pPr>
        <w:ind w:left="2160" w:hanging="360"/>
      </w:pPr>
      <w:rPr>
        <w:rFonts w:ascii="Wingdings" w:hAnsi="Wingdings" w:hint="default"/>
      </w:rPr>
    </w:lvl>
    <w:lvl w:ilvl="3" w:tplc="89587294">
      <w:start w:val="1"/>
      <w:numFmt w:val="bullet"/>
      <w:lvlText w:val=""/>
      <w:lvlJc w:val="left"/>
      <w:pPr>
        <w:ind w:left="2880" w:hanging="360"/>
      </w:pPr>
      <w:rPr>
        <w:rFonts w:ascii="Symbol" w:hAnsi="Symbol" w:hint="default"/>
      </w:rPr>
    </w:lvl>
    <w:lvl w:ilvl="4" w:tplc="258CED28">
      <w:start w:val="1"/>
      <w:numFmt w:val="bullet"/>
      <w:lvlText w:val="o"/>
      <w:lvlJc w:val="left"/>
      <w:pPr>
        <w:ind w:left="3600" w:hanging="360"/>
      </w:pPr>
      <w:rPr>
        <w:rFonts w:ascii="Courier New" w:hAnsi="Courier New" w:hint="default"/>
      </w:rPr>
    </w:lvl>
    <w:lvl w:ilvl="5" w:tplc="C68450D2">
      <w:start w:val="1"/>
      <w:numFmt w:val="bullet"/>
      <w:lvlText w:val=""/>
      <w:lvlJc w:val="left"/>
      <w:pPr>
        <w:ind w:left="4320" w:hanging="360"/>
      </w:pPr>
      <w:rPr>
        <w:rFonts w:ascii="Wingdings" w:hAnsi="Wingdings" w:hint="default"/>
      </w:rPr>
    </w:lvl>
    <w:lvl w:ilvl="6" w:tplc="1FE26CD8">
      <w:start w:val="1"/>
      <w:numFmt w:val="bullet"/>
      <w:lvlText w:val=""/>
      <w:lvlJc w:val="left"/>
      <w:pPr>
        <w:ind w:left="5040" w:hanging="360"/>
      </w:pPr>
      <w:rPr>
        <w:rFonts w:ascii="Symbol" w:hAnsi="Symbol" w:hint="default"/>
      </w:rPr>
    </w:lvl>
    <w:lvl w:ilvl="7" w:tplc="0E5C4C70">
      <w:start w:val="1"/>
      <w:numFmt w:val="bullet"/>
      <w:lvlText w:val="o"/>
      <w:lvlJc w:val="left"/>
      <w:pPr>
        <w:ind w:left="5760" w:hanging="360"/>
      </w:pPr>
      <w:rPr>
        <w:rFonts w:ascii="Courier New" w:hAnsi="Courier New" w:hint="default"/>
      </w:rPr>
    </w:lvl>
    <w:lvl w:ilvl="8" w:tplc="C93EC2BE">
      <w:start w:val="1"/>
      <w:numFmt w:val="bullet"/>
      <w:lvlText w:val=""/>
      <w:lvlJc w:val="left"/>
      <w:pPr>
        <w:ind w:left="6480" w:hanging="360"/>
      </w:pPr>
      <w:rPr>
        <w:rFonts w:ascii="Wingdings" w:hAnsi="Wingdings" w:hint="default"/>
      </w:rPr>
    </w:lvl>
  </w:abstractNum>
  <w:abstractNum w:abstractNumId="13" w15:restartNumberingAfterBreak="0">
    <w:nsid w:val="2A247148"/>
    <w:multiLevelType w:val="multilevel"/>
    <w:tmpl w:val="7F2C61E8"/>
    <w:lvl w:ilvl="0">
      <w:start w:val="3"/>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AE6322"/>
    <w:multiLevelType w:val="multilevel"/>
    <w:tmpl w:val="9D66F1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F55B1"/>
    <w:multiLevelType w:val="multilevel"/>
    <w:tmpl w:val="6F9E7442"/>
    <w:lvl w:ilvl="0">
      <w:start w:val="1"/>
      <w:numFmt w:val="decimal"/>
      <w:suff w:val="space"/>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6" w15:restartNumberingAfterBreak="0">
    <w:nsid w:val="367D1818"/>
    <w:multiLevelType w:val="hybridMultilevel"/>
    <w:tmpl w:val="FFFFFFFF"/>
    <w:lvl w:ilvl="0" w:tplc="E708B2C0">
      <w:start w:val="1"/>
      <w:numFmt w:val="bullet"/>
      <w:lvlText w:val=""/>
      <w:lvlJc w:val="left"/>
      <w:pPr>
        <w:ind w:left="720" w:hanging="360"/>
      </w:pPr>
      <w:rPr>
        <w:rFonts w:ascii="Symbol" w:hAnsi="Symbol" w:hint="default"/>
      </w:rPr>
    </w:lvl>
    <w:lvl w:ilvl="1" w:tplc="EF54F150">
      <w:start w:val="1"/>
      <w:numFmt w:val="bullet"/>
      <w:lvlText w:val="o"/>
      <w:lvlJc w:val="left"/>
      <w:pPr>
        <w:ind w:left="1440" w:hanging="360"/>
      </w:pPr>
      <w:rPr>
        <w:rFonts w:ascii="Courier New" w:hAnsi="Courier New" w:hint="default"/>
      </w:rPr>
    </w:lvl>
    <w:lvl w:ilvl="2" w:tplc="363CFFD4">
      <w:start w:val="1"/>
      <w:numFmt w:val="bullet"/>
      <w:lvlText w:val=""/>
      <w:lvlJc w:val="left"/>
      <w:pPr>
        <w:ind w:left="2160" w:hanging="360"/>
      </w:pPr>
      <w:rPr>
        <w:rFonts w:ascii="Wingdings" w:hAnsi="Wingdings" w:hint="default"/>
      </w:rPr>
    </w:lvl>
    <w:lvl w:ilvl="3" w:tplc="F378F0DA">
      <w:start w:val="1"/>
      <w:numFmt w:val="bullet"/>
      <w:lvlText w:val=""/>
      <w:lvlJc w:val="left"/>
      <w:pPr>
        <w:ind w:left="2880" w:hanging="360"/>
      </w:pPr>
      <w:rPr>
        <w:rFonts w:ascii="Symbol" w:hAnsi="Symbol" w:hint="default"/>
      </w:rPr>
    </w:lvl>
    <w:lvl w:ilvl="4" w:tplc="60D2B5FE">
      <w:start w:val="1"/>
      <w:numFmt w:val="bullet"/>
      <w:lvlText w:val="o"/>
      <w:lvlJc w:val="left"/>
      <w:pPr>
        <w:ind w:left="3600" w:hanging="360"/>
      </w:pPr>
      <w:rPr>
        <w:rFonts w:ascii="Courier New" w:hAnsi="Courier New" w:hint="default"/>
      </w:rPr>
    </w:lvl>
    <w:lvl w:ilvl="5" w:tplc="45F8A1DE">
      <w:start w:val="1"/>
      <w:numFmt w:val="bullet"/>
      <w:lvlText w:val=""/>
      <w:lvlJc w:val="left"/>
      <w:pPr>
        <w:ind w:left="4320" w:hanging="360"/>
      </w:pPr>
      <w:rPr>
        <w:rFonts w:ascii="Wingdings" w:hAnsi="Wingdings" w:hint="default"/>
      </w:rPr>
    </w:lvl>
    <w:lvl w:ilvl="6" w:tplc="420A0EEC">
      <w:start w:val="1"/>
      <w:numFmt w:val="bullet"/>
      <w:lvlText w:val=""/>
      <w:lvlJc w:val="left"/>
      <w:pPr>
        <w:ind w:left="5040" w:hanging="360"/>
      </w:pPr>
      <w:rPr>
        <w:rFonts w:ascii="Symbol" w:hAnsi="Symbol" w:hint="default"/>
      </w:rPr>
    </w:lvl>
    <w:lvl w:ilvl="7" w:tplc="EB943E24">
      <w:start w:val="1"/>
      <w:numFmt w:val="bullet"/>
      <w:lvlText w:val="o"/>
      <w:lvlJc w:val="left"/>
      <w:pPr>
        <w:ind w:left="5760" w:hanging="360"/>
      </w:pPr>
      <w:rPr>
        <w:rFonts w:ascii="Courier New" w:hAnsi="Courier New" w:hint="default"/>
      </w:rPr>
    </w:lvl>
    <w:lvl w:ilvl="8" w:tplc="7E528252">
      <w:start w:val="1"/>
      <w:numFmt w:val="bullet"/>
      <w:lvlText w:val=""/>
      <w:lvlJc w:val="left"/>
      <w:pPr>
        <w:ind w:left="6480" w:hanging="360"/>
      </w:pPr>
      <w:rPr>
        <w:rFonts w:ascii="Wingdings" w:hAnsi="Wingdings" w:hint="default"/>
      </w:rPr>
    </w:lvl>
  </w:abstractNum>
  <w:abstractNum w:abstractNumId="17" w15:restartNumberingAfterBreak="0">
    <w:nsid w:val="3C09694A"/>
    <w:multiLevelType w:val="multilevel"/>
    <w:tmpl w:val="C9BCBC6A"/>
    <w:lvl w:ilvl="0">
      <w:start w:val="3"/>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2F03246"/>
    <w:multiLevelType w:val="hybridMultilevel"/>
    <w:tmpl w:val="FFFFFFFF"/>
    <w:lvl w:ilvl="0" w:tplc="D1486A44">
      <w:start w:val="1"/>
      <w:numFmt w:val="bullet"/>
      <w:lvlText w:val=""/>
      <w:lvlJc w:val="left"/>
      <w:pPr>
        <w:ind w:left="720" w:hanging="360"/>
      </w:pPr>
      <w:rPr>
        <w:rFonts w:ascii="Symbol" w:hAnsi="Symbol" w:hint="default"/>
      </w:rPr>
    </w:lvl>
    <w:lvl w:ilvl="1" w:tplc="2FF41BD0">
      <w:start w:val="1"/>
      <w:numFmt w:val="bullet"/>
      <w:lvlText w:val="o"/>
      <w:lvlJc w:val="left"/>
      <w:pPr>
        <w:ind w:left="1440" w:hanging="360"/>
      </w:pPr>
      <w:rPr>
        <w:rFonts w:ascii="Courier New" w:hAnsi="Courier New" w:hint="default"/>
      </w:rPr>
    </w:lvl>
    <w:lvl w:ilvl="2" w:tplc="5FA004DA">
      <w:start w:val="1"/>
      <w:numFmt w:val="bullet"/>
      <w:lvlText w:val=""/>
      <w:lvlJc w:val="left"/>
      <w:pPr>
        <w:ind w:left="2160" w:hanging="360"/>
      </w:pPr>
      <w:rPr>
        <w:rFonts w:ascii="Wingdings" w:hAnsi="Wingdings" w:hint="default"/>
      </w:rPr>
    </w:lvl>
    <w:lvl w:ilvl="3" w:tplc="8A847D62">
      <w:start w:val="1"/>
      <w:numFmt w:val="bullet"/>
      <w:lvlText w:val=""/>
      <w:lvlJc w:val="left"/>
      <w:pPr>
        <w:ind w:left="2880" w:hanging="360"/>
      </w:pPr>
      <w:rPr>
        <w:rFonts w:ascii="Symbol" w:hAnsi="Symbol" w:hint="default"/>
      </w:rPr>
    </w:lvl>
    <w:lvl w:ilvl="4" w:tplc="81340A3A">
      <w:start w:val="1"/>
      <w:numFmt w:val="bullet"/>
      <w:lvlText w:val="o"/>
      <w:lvlJc w:val="left"/>
      <w:pPr>
        <w:ind w:left="3600" w:hanging="360"/>
      </w:pPr>
      <w:rPr>
        <w:rFonts w:ascii="Courier New" w:hAnsi="Courier New" w:hint="default"/>
      </w:rPr>
    </w:lvl>
    <w:lvl w:ilvl="5" w:tplc="C55027DA">
      <w:start w:val="1"/>
      <w:numFmt w:val="bullet"/>
      <w:lvlText w:val=""/>
      <w:lvlJc w:val="left"/>
      <w:pPr>
        <w:ind w:left="4320" w:hanging="360"/>
      </w:pPr>
      <w:rPr>
        <w:rFonts w:ascii="Wingdings" w:hAnsi="Wingdings" w:hint="default"/>
      </w:rPr>
    </w:lvl>
    <w:lvl w:ilvl="6" w:tplc="2BA0FBEE">
      <w:start w:val="1"/>
      <w:numFmt w:val="bullet"/>
      <w:lvlText w:val=""/>
      <w:lvlJc w:val="left"/>
      <w:pPr>
        <w:ind w:left="5040" w:hanging="360"/>
      </w:pPr>
      <w:rPr>
        <w:rFonts w:ascii="Symbol" w:hAnsi="Symbol" w:hint="default"/>
      </w:rPr>
    </w:lvl>
    <w:lvl w:ilvl="7" w:tplc="9EB4FEC8">
      <w:start w:val="1"/>
      <w:numFmt w:val="bullet"/>
      <w:lvlText w:val="o"/>
      <w:lvlJc w:val="left"/>
      <w:pPr>
        <w:ind w:left="5760" w:hanging="360"/>
      </w:pPr>
      <w:rPr>
        <w:rFonts w:ascii="Courier New" w:hAnsi="Courier New" w:hint="default"/>
      </w:rPr>
    </w:lvl>
    <w:lvl w:ilvl="8" w:tplc="FF7CBB1C">
      <w:start w:val="1"/>
      <w:numFmt w:val="bullet"/>
      <w:lvlText w:val=""/>
      <w:lvlJc w:val="left"/>
      <w:pPr>
        <w:ind w:left="6480" w:hanging="360"/>
      </w:pPr>
      <w:rPr>
        <w:rFonts w:ascii="Wingdings" w:hAnsi="Wingdings" w:hint="default"/>
      </w:rPr>
    </w:lvl>
  </w:abstractNum>
  <w:abstractNum w:abstractNumId="19" w15:restartNumberingAfterBreak="0">
    <w:nsid w:val="431953A8"/>
    <w:multiLevelType w:val="hybridMultilevel"/>
    <w:tmpl w:val="121E907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43FD0F04"/>
    <w:multiLevelType w:val="multilevel"/>
    <w:tmpl w:val="CFBCF8E4"/>
    <w:lvl w:ilvl="0">
      <w:start w:val="4"/>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5312794"/>
    <w:multiLevelType w:val="hybridMultilevel"/>
    <w:tmpl w:val="FFFFFFFF"/>
    <w:lvl w:ilvl="0" w:tplc="37BA5C12">
      <w:start w:val="1"/>
      <w:numFmt w:val="bullet"/>
      <w:lvlText w:val=""/>
      <w:lvlJc w:val="left"/>
      <w:pPr>
        <w:ind w:left="720" w:hanging="360"/>
      </w:pPr>
      <w:rPr>
        <w:rFonts w:ascii="Symbol" w:hAnsi="Symbol" w:hint="default"/>
      </w:rPr>
    </w:lvl>
    <w:lvl w:ilvl="1" w:tplc="B582AA2C">
      <w:start w:val="1"/>
      <w:numFmt w:val="bullet"/>
      <w:lvlText w:val="o"/>
      <w:lvlJc w:val="left"/>
      <w:pPr>
        <w:ind w:left="1440" w:hanging="360"/>
      </w:pPr>
      <w:rPr>
        <w:rFonts w:ascii="Courier New" w:hAnsi="Courier New" w:hint="default"/>
      </w:rPr>
    </w:lvl>
    <w:lvl w:ilvl="2" w:tplc="C8E6CC32">
      <w:start w:val="1"/>
      <w:numFmt w:val="bullet"/>
      <w:lvlText w:val=""/>
      <w:lvlJc w:val="left"/>
      <w:pPr>
        <w:ind w:left="2160" w:hanging="360"/>
      </w:pPr>
      <w:rPr>
        <w:rFonts w:ascii="Wingdings" w:hAnsi="Wingdings" w:hint="default"/>
      </w:rPr>
    </w:lvl>
    <w:lvl w:ilvl="3" w:tplc="30CC4E68">
      <w:start w:val="1"/>
      <w:numFmt w:val="bullet"/>
      <w:lvlText w:val=""/>
      <w:lvlJc w:val="left"/>
      <w:pPr>
        <w:ind w:left="2880" w:hanging="360"/>
      </w:pPr>
      <w:rPr>
        <w:rFonts w:ascii="Symbol" w:hAnsi="Symbol" w:hint="default"/>
      </w:rPr>
    </w:lvl>
    <w:lvl w:ilvl="4" w:tplc="7F1E2B72">
      <w:start w:val="1"/>
      <w:numFmt w:val="bullet"/>
      <w:lvlText w:val="o"/>
      <w:lvlJc w:val="left"/>
      <w:pPr>
        <w:ind w:left="3600" w:hanging="360"/>
      </w:pPr>
      <w:rPr>
        <w:rFonts w:ascii="Courier New" w:hAnsi="Courier New" w:hint="default"/>
      </w:rPr>
    </w:lvl>
    <w:lvl w:ilvl="5" w:tplc="33FA58B0">
      <w:start w:val="1"/>
      <w:numFmt w:val="bullet"/>
      <w:lvlText w:val=""/>
      <w:lvlJc w:val="left"/>
      <w:pPr>
        <w:ind w:left="4320" w:hanging="360"/>
      </w:pPr>
      <w:rPr>
        <w:rFonts w:ascii="Wingdings" w:hAnsi="Wingdings" w:hint="default"/>
      </w:rPr>
    </w:lvl>
    <w:lvl w:ilvl="6" w:tplc="EE108856">
      <w:start w:val="1"/>
      <w:numFmt w:val="bullet"/>
      <w:lvlText w:val=""/>
      <w:lvlJc w:val="left"/>
      <w:pPr>
        <w:ind w:left="5040" w:hanging="360"/>
      </w:pPr>
      <w:rPr>
        <w:rFonts w:ascii="Symbol" w:hAnsi="Symbol" w:hint="default"/>
      </w:rPr>
    </w:lvl>
    <w:lvl w:ilvl="7" w:tplc="F3ACCC0E">
      <w:start w:val="1"/>
      <w:numFmt w:val="bullet"/>
      <w:lvlText w:val="o"/>
      <w:lvlJc w:val="left"/>
      <w:pPr>
        <w:ind w:left="5760" w:hanging="360"/>
      </w:pPr>
      <w:rPr>
        <w:rFonts w:ascii="Courier New" w:hAnsi="Courier New" w:hint="default"/>
      </w:rPr>
    </w:lvl>
    <w:lvl w:ilvl="8" w:tplc="AAA8A1C0">
      <w:start w:val="1"/>
      <w:numFmt w:val="bullet"/>
      <w:lvlText w:val=""/>
      <w:lvlJc w:val="left"/>
      <w:pPr>
        <w:ind w:left="6480" w:hanging="360"/>
      </w:pPr>
      <w:rPr>
        <w:rFonts w:ascii="Wingdings" w:hAnsi="Wingdings" w:hint="default"/>
      </w:rPr>
    </w:lvl>
  </w:abstractNum>
  <w:abstractNum w:abstractNumId="22" w15:restartNumberingAfterBreak="0">
    <w:nsid w:val="48256E5B"/>
    <w:multiLevelType w:val="hybridMultilevel"/>
    <w:tmpl w:val="FFFFFFFF"/>
    <w:lvl w:ilvl="0" w:tplc="B7B2DAE4">
      <w:start w:val="1"/>
      <w:numFmt w:val="bullet"/>
      <w:lvlText w:val=""/>
      <w:lvlJc w:val="left"/>
      <w:pPr>
        <w:ind w:left="720" w:hanging="360"/>
      </w:pPr>
      <w:rPr>
        <w:rFonts w:ascii="Symbol" w:hAnsi="Symbol" w:hint="default"/>
      </w:rPr>
    </w:lvl>
    <w:lvl w:ilvl="1" w:tplc="0F6AC6CA">
      <w:start w:val="1"/>
      <w:numFmt w:val="bullet"/>
      <w:lvlText w:val="o"/>
      <w:lvlJc w:val="left"/>
      <w:pPr>
        <w:ind w:left="1440" w:hanging="360"/>
      </w:pPr>
      <w:rPr>
        <w:rFonts w:ascii="Courier New" w:hAnsi="Courier New" w:hint="default"/>
      </w:rPr>
    </w:lvl>
    <w:lvl w:ilvl="2" w:tplc="D4B4BC86">
      <w:start w:val="1"/>
      <w:numFmt w:val="bullet"/>
      <w:lvlText w:val=""/>
      <w:lvlJc w:val="left"/>
      <w:pPr>
        <w:ind w:left="2160" w:hanging="360"/>
      </w:pPr>
      <w:rPr>
        <w:rFonts w:ascii="Wingdings" w:hAnsi="Wingdings" w:hint="default"/>
      </w:rPr>
    </w:lvl>
    <w:lvl w:ilvl="3" w:tplc="112E79CC">
      <w:start w:val="1"/>
      <w:numFmt w:val="bullet"/>
      <w:lvlText w:val=""/>
      <w:lvlJc w:val="left"/>
      <w:pPr>
        <w:ind w:left="2880" w:hanging="360"/>
      </w:pPr>
      <w:rPr>
        <w:rFonts w:ascii="Symbol" w:hAnsi="Symbol" w:hint="default"/>
      </w:rPr>
    </w:lvl>
    <w:lvl w:ilvl="4" w:tplc="F282E7B8">
      <w:start w:val="1"/>
      <w:numFmt w:val="bullet"/>
      <w:lvlText w:val="o"/>
      <w:lvlJc w:val="left"/>
      <w:pPr>
        <w:ind w:left="3600" w:hanging="360"/>
      </w:pPr>
      <w:rPr>
        <w:rFonts w:ascii="Courier New" w:hAnsi="Courier New" w:hint="default"/>
      </w:rPr>
    </w:lvl>
    <w:lvl w:ilvl="5" w:tplc="1616C314">
      <w:start w:val="1"/>
      <w:numFmt w:val="bullet"/>
      <w:lvlText w:val=""/>
      <w:lvlJc w:val="left"/>
      <w:pPr>
        <w:ind w:left="4320" w:hanging="360"/>
      </w:pPr>
      <w:rPr>
        <w:rFonts w:ascii="Wingdings" w:hAnsi="Wingdings" w:hint="default"/>
      </w:rPr>
    </w:lvl>
    <w:lvl w:ilvl="6" w:tplc="51A6B300">
      <w:start w:val="1"/>
      <w:numFmt w:val="bullet"/>
      <w:lvlText w:val=""/>
      <w:lvlJc w:val="left"/>
      <w:pPr>
        <w:ind w:left="5040" w:hanging="360"/>
      </w:pPr>
      <w:rPr>
        <w:rFonts w:ascii="Symbol" w:hAnsi="Symbol" w:hint="default"/>
      </w:rPr>
    </w:lvl>
    <w:lvl w:ilvl="7" w:tplc="A01C04B6">
      <w:start w:val="1"/>
      <w:numFmt w:val="bullet"/>
      <w:lvlText w:val="o"/>
      <w:lvlJc w:val="left"/>
      <w:pPr>
        <w:ind w:left="5760" w:hanging="360"/>
      </w:pPr>
      <w:rPr>
        <w:rFonts w:ascii="Courier New" w:hAnsi="Courier New" w:hint="default"/>
      </w:rPr>
    </w:lvl>
    <w:lvl w:ilvl="8" w:tplc="35406712">
      <w:start w:val="1"/>
      <w:numFmt w:val="bullet"/>
      <w:lvlText w:val=""/>
      <w:lvlJc w:val="left"/>
      <w:pPr>
        <w:ind w:left="6480" w:hanging="360"/>
      </w:pPr>
      <w:rPr>
        <w:rFonts w:ascii="Wingdings" w:hAnsi="Wingdings" w:hint="default"/>
      </w:rPr>
    </w:lvl>
  </w:abstractNum>
  <w:abstractNum w:abstractNumId="23" w15:restartNumberingAfterBreak="0">
    <w:nsid w:val="48B33D6B"/>
    <w:multiLevelType w:val="hybridMultilevel"/>
    <w:tmpl w:val="FFFFFFFF"/>
    <w:lvl w:ilvl="0" w:tplc="082496F4">
      <w:start w:val="1"/>
      <w:numFmt w:val="bullet"/>
      <w:lvlText w:val=""/>
      <w:lvlJc w:val="left"/>
      <w:pPr>
        <w:ind w:left="720" w:hanging="360"/>
      </w:pPr>
      <w:rPr>
        <w:rFonts w:ascii="Symbol" w:hAnsi="Symbol" w:hint="default"/>
      </w:rPr>
    </w:lvl>
    <w:lvl w:ilvl="1" w:tplc="A9B4F246">
      <w:start w:val="1"/>
      <w:numFmt w:val="bullet"/>
      <w:lvlText w:val="o"/>
      <w:lvlJc w:val="left"/>
      <w:pPr>
        <w:ind w:left="1440" w:hanging="360"/>
      </w:pPr>
      <w:rPr>
        <w:rFonts w:ascii="Courier New" w:hAnsi="Courier New" w:hint="default"/>
      </w:rPr>
    </w:lvl>
    <w:lvl w:ilvl="2" w:tplc="E79CDFA2">
      <w:start w:val="1"/>
      <w:numFmt w:val="bullet"/>
      <w:lvlText w:val=""/>
      <w:lvlJc w:val="left"/>
      <w:pPr>
        <w:ind w:left="2160" w:hanging="360"/>
      </w:pPr>
      <w:rPr>
        <w:rFonts w:ascii="Wingdings" w:hAnsi="Wingdings" w:hint="default"/>
      </w:rPr>
    </w:lvl>
    <w:lvl w:ilvl="3" w:tplc="0EF42C6A">
      <w:start w:val="1"/>
      <w:numFmt w:val="bullet"/>
      <w:lvlText w:val=""/>
      <w:lvlJc w:val="left"/>
      <w:pPr>
        <w:ind w:left="2880" w:hanging="360"/>
      </w:pPr>
      <w:rPr>
        <w:rFonts w:ascii="Symbol" w:hAnsi="Symbol" w:hint="default"/>
      </w:rPr>
    </w:lvl>
    <w:lvl w:ilvl="4" w:tplc="37540B40">
      <w:start w:val="1"/>
      <w:numFmt w:val="bullet"/>
      <w:lvlText w:val="o"/>
      <w:lvlJc w:val="left"/>
      <w:pPr>
        <w:ind w:left="3600" w:hanging="360"/>
      </w:pPr>
      <w:rPr>
        <w:rFonts w:ascii="Courier New" w:hAnsi="Courier New" w:hint="default"/>
      </w:rPr>
    </w:lvl>
    <w:lvl w:ilvl="5" w:tplc="D7567B3E">
      <w:start w:val="1"/>
      <w:numFmt w:val="bullet"/>
      <w:lvlText w:val=""/>
      <w:lvlJc w:val="left"/>
      <w:pPr>
        <w:ind w:left="4320" w:hanging="360"/>
      </w:pPr>
      <w:rPr>
        <w:rFonts w:ascii="Wingdings" w:hAnsi="Wingdings" w:hint="default"/>
      </w:rPr>
    </w:lvl>
    <w:lvl w:ilvl="6" w:tplc="9A868D66">
      <w:start w:val="1"/>
      <w:numFmt w:val="bullet"/>
      <w:lvlText w:val=""/>
      <w:lvlJc w:val="left"/>
      <w:pPr>
        <w:ind w:left="5040" w:hanging="360"/>
      </w:pPr>
      <w:rPr>
        <w:rFonts w:ascii="Symbol" w:hAnsi="Symbol" w:hint="default"/>
      </w:rPr>
    </w:lvl>
    <w:lvl w:ilvl="7" w:tplc="F21A5CE6">
      <w:start w:val="1"/>
      <w:numFmt w:val="bullet"/>
      <w:lvlText w:val="o"/>
      <w:lvlJc w:val="left"/>
      <w:pPr>
        <w:ind w:left="5760" w:hanging="360"/>
      </w:pPr>
      <w:rPr>
        <w:rFonts w:ascii="Courier New" w:hAnsi="Courier New" w:hint="default"/>
      </w:rPr>
    </w:lvl>
    <w:lvl w:ilvl="8" w:tplc="3B743726">
      <w:start w:val="1"/>
      <w:numFmt w:val="bullet"/>
      <w:lvlText w:val=""/>
      <w:lvlJc w:val="left"/>
      <w:pPr>
        <w:ind w:left="6480" w:hanging="360"/>
      </w:pPr>
      <w:rPr>
        <w:rFonts w:ascii="Wingdings" w:hAnsi="Wingdings" w:hint="default"/>
      </w:rPr>
    </w:lvl>
  </w:abstractNum>
  <w:abstractNum w:abstractNumId="24" w15:restartNumberingAfterBreak="0">
    <w:nsid w:val="4922524B"/>
    <w:multiLevelType w:val="hybridMultilevel"/>
    <w:tmpl w:val="84C4C6D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4A740DAF"/>
    <w:multiLevelType w:val="multilevel"/>
    <w:tmpl w:val="54CEFA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880225"/>
    <w:multiLevelType w:val="hybridMultilevel"/>
    <w:tmpl w:val="FFFFFFFF"/>
    <w:lvl w:ilvl="0" w:tplc="FCA0542E">
      <w:start w:val="1"/>
      <w:numFmt w:val="bullet"/>
      <w:lvlText w:val=""/>
      <w:lvlJc w:val="left"/>
      <w:pPr>
        <w:ind w:left="720" w:hanging="360"/>
      </w:pPr>
      <w:rPr>
        <w:rFonts w:ascii="Symbol" w:hAnsi="Symbol" w:hint="default"/>
      </w:rPr>
    </w:lvl>
    <w:lvl w:ilvl="1" w:tplc="CAA46D7C">
      <w:start w:val="1"/>
      <w:numFmt w:val="bullet"/>
      <w:lvlText w:val="o"/>
      <w:lvlJc w:val="left"/>
      <w:pPr>
        <w:ind w:left="1440" w:hanging="360"/>
      </w:pPr>
      <w:rPr>
        <w:rFonts w:ascii="Courier New" w:hAnsi="Courier New" w:hint="default"/>
      </w:rPr>
    </w:lvl>
    <w:lvl w:ilvl="2" w:tplc="C7C8C1B6">
      <w:start w:val="1"/>
      <w:numFmt w:val="bullet"/>
      <w:lvlText w:val=""/>
      <w:lvlJc w:val="left"/>
      <w:pPr>
        <w:ind w:left="2160" w:hanging="360"/>
      </w:pPr>
      <w:rPr>
        <w:rFonts w:ascii="Wingdings" w:hAnsi="Wingdings" w:hint="default"/>
      </w:rPr>
    </w:lvl>
    <w:lvl w:ilvl="3" w:tplc="EF96007E">
      <w:start w:val="1"/>
      <w:numFmt w:val="bullet"/>
      <w:lvlText w:val=""/>
      <w:lvlJc w:val="left"/>
      <w:pPr>
        <w:ind w:left="2880" w:hanging="360"/>
      </w:pPr>
      <w:rPr>
        <w:rFonts w:ascii="Symbol" w:hAnsi="Symbol" w:hint="default"/>
      </w:rPr>
    </w:lvl>
    <w:lvl w:ilvl="4" w:tplc="387AFE26">
      <w:start w:val="1"/>
      <w:numFmt w:val="bullet"/>
      <w:lvlText w:val="o"/>
      <w:lvlJc w:val="left"/>
      <w:pPr>
        <w:ind w:left="3600" w:hanging="360"/>
      </w:pPr>
      <w:rPr>
        <w:rFonts w:ascii="Courier New" w:hAnsi="Courier New" w:hint="default"/>
      </w:rPr>
    </w:lvl>
    <w:lvl w:ilvl="5" w:tplc="856A9AA6">
      <w:start w:val="1"/>
      <w:numFmt w:val="bullet"/>
      <w:lvlText w:val=""/>
      <w:lvlJc w:val="left"/>
      <w:pPr>
        <w:ind w:left="4320" w:hanging="360"/>
      </w:pPr>
      <w:rPr>
        <w:rFonts w:ascii="Wingdings" w:hAnsi="Wingdings" w:hint="default"/>
      </w:rPr>
    </w:lvl>
    <w:lvl w:ilvl="6" w:tplc="72C21DCE">
      <w:start w:val="1"/>
      <w:numFmt w:val="bullet"/>
      <w:lvlText w:val=""/>
      <w:lvlJc w:val="left"/>
      <w:pPr>
        <w:ind w:left="5040" w:hanging="360"/>
      </w:pPr>
      <w:rPr>
        <w:rFonts w:ascii="Symbol" w:hAnsi="Symbol" w:hint="default"/>
      </w:rPr>
    </w:lvl>
    <w:lvl w:ilvl="7" w:tplc="F26E097E">
      <w:start w:val="1"/>
      <w:numFmt w:val="bullet"/>
      <w:lvlText w:val="o"/>
      <w:lvlJc w:val="left"/>
      <w:pPr>
        <w:ind w:left="5760" w:hanging="360"/>
      </w:pPr>
      <w:rPr>
        <w:rFonts w:ascii="Courier New" w:hAnsi="Courier New" w:hint="default"/>
      </w:rPr>
    </w:lvl>
    <w:lvl w:ilvl="8" w:tplc="675E0C74">
      <w:start w:val="1"/>
      <w:numFmt w:val="bullet"/>
      <w:lvlText w:val=""/>
      <w:lvlJc w:val="left"/>
      <w:pPr>
        <w:ind w:left="6480" w:hanging="360"/>
      </w:pPr>
      <w:rPr>
        <w:rFonts w:ascii="Wingdings" w:hAnsi="Wingdings" w:hint="default"/>
      </w:rPr>
    </w:lvl>
  </w:abstractNum>
  <w:abstractNum w:abstractNumId="27" w15:restartNumberingAfterBreak="0">
    <w:nsid w:val="522402A2"/>
    <w:multiLevelType w:val="hybridMultilevel"/>
    <w:tmpl w:val="FFFFFFFF"/>
    <w:lvl w:ilvl="0" w:tplc="6B946D20">
      <w:start w:val="1"/>
      <w:numFmt w:val="bullet"/>
      <w:lvlText w:val=""/>
      <w:lvlJc w:val="left"/>
      <w:pPr>
        <w:ind w:left="720" w:hanging="360"/>
      </w:pPr>
      <w:rPr>
        <w:rFonts w:ascii="Symbol" w:hAnsi="Symbol" w:hint="default"/>
      </w:rPr>
    </w:lvl>
    <w:lvl w:ilvl="1" w:tplc="F9F23DCE">
      <w:start w:val="1"/>
      <w:numFmt w:val="bullet"/>
      <w:lvlText w:val="o"/>
      <w:lvlJc w:val="left"/>
      <w:pPr>
        <w:ind w:left="1440" w:hanging="360"/>
      </w:pPr>
      <w:rPr>
        <w:rFonts w:ascii="Courier New" w:hAnsi="Courier New" w:hint="default"/>
      </w:rPr>
    </w:lvl>
    <w:lvl w:ilvl="2" w:tplc="66F09D54">
      <w:start w:val="1"/>
      <w:numFmt w:val="bullet"/>
      <w:lvlText w:val=""/>
      <w:lvlJc w:val="left"/>
      <w:pPr>
        <w:ind w:left="2160" w:hanging="360"/>
      </w:pPr>
      <w:rPr>
        <w:rFonts w:ascii="Wingdings" w:hAnsi="Wingdings" w:hint="default"/>
      </w:rPr>
    </w:lvl>
    <w:lvl w:ilvl="3" w:tplc="2C9CBA54">
      <w:start w:val="1"/>
      <w:numFmt w:val="bullet"/>
      <w:lvlText w:val=""/>
      <w:lvlJc w:val="left"/>
      <w:pPr>
        <w:ind w:left="2880" w:hanging="360"/>
      </w:pPr>
      <w:rPr>
        <w:rFonts w:ascii="Symbol" w:hAnsi="Symbol" w:hint="default"/>
      </w:rPr>
    </w:lvl>
    <w:lvl w:ilvl="4" w:tplc="BFACA00A">
      <w:start w:val="1"/>
      <w:numFmt w:val="bullet"/>
      <w:lvlText w:val="o"/>
      <w:lvlJc w:val="left"/>
      <w:pPr>
        <w:ind w:left="3600" w:hanging="360"/>
      </w:pPr>
      <w:rPr>
        <w:rFonts w:ascii="Courier New" w:hAnsi="Courier New" w:hint="default"/>
      </w:rPr>
    </w:lvl>
    <w:lvl w:ilvl="5" w:tplc="3F12FE06">
      <w:start w:val="1"/>
      <w:numFmt w:val="bullet"/>
      <w:lvlText w:val=""/>
      <w:lvlJc w:val="left"/>
      <w:pPr>
        <w:ind w:left="4320" w:hanging="360"/>
      </w:pPr>
      <w:rPr>
        <w:rFonts w:ascii="Wingdings" w:hAnsi="Wingdings" w:hint="default"/>
      </w:rPr>
    </w:lvl>
    <w:lvl w:ilvl="6" w:tplc="F2DA1B38">
      <w:start w:val="1"/>
      <w:numFmt w:val="bullet"/>
      <w:lvlText w:val=""/>
      <w:lvlJc w:val="left"/>
      <w:pPr>
        <w:ind w:left="5040" w:hanging="360"/>
      </w:pPr>
      <w:rPr>
        <w:rFonts w:ascii="Symbol" w:hAnsi="Symbol" w:hint="default"/>
      </w:rPr>
    </w:lvl>
    <w:lvl w:ilvl="7" w:tplc="B7D61C6A">
      <w:start w:val="1"/>
      <w:numFmt w:val="bullet"/>
      <w:lvlText w:val="o"/>
      <w:lvlJc w:val="left"/>
      <w:pPr>
        <w:ind w:left="5760" w:hanging="360"/>
      </w:pPr>
      <w:rPr>
        <w:rFonts w:ascii="Courier New" w:hAnsi="Courier New" w:hint="default"/>
      </w:rPr>
    </w:lvl>
    <w:lvl w:ilvl="8" w:tplc="7B24A822">
      <w:start w:val="1"/>
      <w:numFmt w:val="bullet"/>
      <w:lvlText w:val=""/>
      <w:lvlJc w:val="left"/>
      <w:pPr>
        <w:ind w:left="6480" w:hanging="360"/>
      </w:pPr>
      <w:rPr>
        <w:rFonts w:ascii="Wingdings" w:hAnsi="Wingdings" w:hint="default"/>
      </w:rPr>
    </w:lvl>
  </w:abstractNum>
  <w:abstractNum w:abstractNumId="28" w15:restartNumberingAfterBreak="0">
    <w:nsid w:val="53EA75CF"/>
    <w:multiLevelType w:val="hybridMultilevel"/>
    <w:tmpl w:val="FFFFFFFF"/>
    <w:lvl w:ilvl="0" w:tplc="B3901D5E">
      <w:start w:val="1"/>
      <w:numFmt w:val="bullet"/>
      <w:lvlText w:val=""/>
      <w:lvlJc w:val="left"/>
      <w:pPr>
        <w:ind w:left="720" w:hanging="360"/>
      </w:pPr>
      <w:rPr>
        <w:rFonts w:ascii="Symbol" w:hAnsi="Symbol" w:hint="default"/>
      </w:rPr>
    </w:lvl>
    <w:lvl w:ilvl="1" w:tplc="12A6A878">
      <w:start w:val="1"/>
      <w:numFmt w:val="bullet"/>
      <w:lvlText w:val="o"/>
      <w:lvlJc w:val="left"/>
      <w:pPr>
        <w:ind w:left="1440" w:hanging="360"/>
      </w:pPr>
      <w:rPr>
        <w:rFonts w:ascii="Courier New" w:hAnsi="Courier New" w:hint="default"/>
      </w:rPr>
    </w:lvl>
    <w:lvl w:ilvl="2" w:tplc="A9A25E0A">
      <w:start w:val="1"/>
      <w:numFmt w:val="bullet"/>
      <w:lvlText w:val=""/>
      <w:lvlJc w:val="left"/>
      <w:pPr>
        <w:ind w:left="2160" w:hanging="360"/>
      </w:pPr>
      <w:rPr>
        <w:rFonts w:ascii="Wingdings" w:hAnsi="Wingdings" w:hint="default"/>
      </w:rPr>
    </w:lvl>
    <w:lvl w:ilvl="3" w:tplc="32D8184C">
      <w:start w:val="1"/>
      <w:numFmt w:val="bullet"/>
      <w:lvlText w:val=""/>
      <w:lvlJc w:val="left"/>
      <w:pPr>
        <w:ind w:left="2880" w:hanging="360"/>
      </w:pPr>
      <w:rPr>
        <w:rFonts w:ascii="Symbol" w:hAnsi="Symbol" w:hint="default"/>
      </w:rPr>
    </w:lvl>
    <w:lvl w:ilvl="4" w:tplc="94923F10">
      <w:start w:val="1"/>
      <w:numFmt w:val="bullet"/>
      <w:lvlText w:val="o"/>
      <w:lvlJc w:val="left"/>
      <w:pPr>
        <w:ind w:left="3600" w:hanging="360"/>
      </w:pPr>
      <w:rPr>
        <w:rFonts w:ascii="Courier New" w:hAnsi="Courier New" w:hint="default"/>
      </w:rPr>
    </w:lvl>
    <w:lvl w:ilvl="5" w:tplc="D8D4C846">
      <w:start w:val="1"/>
      <w:numFmt w:val="bullet"/>
      <w:lvlText w:val=""/>
      <w:lvlJc w:val="left"/>
      <w:pPr>
        <w:ind w:left="4320" w:hanging="360"/>
      </w:pPr>
      <w:rPr>
        <w:rFonts w:ascii="Wingdings" w:hAnsi="Wingdings" w:hint="default"/>
      </w:rPr>
    </w:lvl>
    <w:lvl w:ilvl="6" w:tplc="9C20257C">
      <w:start w:val="1"/>
      <w:numFmt w:val="bullet"/>
      <w:lvlText w:val=""/>
      <w:lvlJc w:val="left"/>
      <w:pPr>
        <w:ind w:left="5040" w:hanging="360"/>
      </w:pPr>
      <w:rPr>
        <w:rFonts w:ascii="Symbol" w:hAnsi="Symbol" w:hint="default"/>
      </w:rPr>
    </w:lvl>
    <w:lvl w:ilvl="7" w:tplc="6D3614E6">
      <w:start w:val="1"/>
      <w:numFmt w:val="bullet"/>
      <w:lvlText w:val="o"/>
      <w:lvlJc w:val="left"/>
      <w:pPr>
        <w:ind w:left="5760" w:hanging="360"/>
      </w:pPr>
      <w:rPr>
        <w:rFonts w:ascii="Courier New" w:hAnsi="Courier New" w:hint="default"/>
      </w:rPr>
    </w:lvl>
    <w:lvl w:ilvl="8" w:tplc="0A78EC58">
      <w:start w:val="1"/>
      <w:numFmt w:val="bullet"/>
      <w:lvlText w:val=""/>
      <w:lvlJc w:val="left"/>
      <w:pPr>
        <w:ind w:left="6480" w:hanging="360"/>
      </w:pPr>
      <w:rPr>
        <w:rFonts w:ascii="Wingdings" w:hAnsi="Wingdings" w:hint="default"/>
      </w:rPr>
    </w:lvl>
  </w:abstractNum>
  <w:abstractNum w:abstractNumId="29" w15:restartNumberingAfterBreak="0">
    <w:nsid w:val="54575047"/>
    <w:multiLevelType w:val="hybridMultilevel"/>
    <w:tmpl w:val="FFFFFFFF"/>
    <w:lvl w:ilvl="0" w:tplc="1374BE00">
      <w:start w:val="1"/>
      <w:numFmt w:val="bullet"/>
      <w:lvlText w:val=""/>
      <w:lvlJc w:val="left"/>
      <w:pPr>
        <w:ind w:left="720" w:hanging="360"/>
      </w:pPr>
      <w:rPr>
        <w:rFonts w:ascii="Symbol" w:hAnsi="Symbol" w:hint="default"/>
      </w:rPr>
    </w:lvl>
    <w:lvl w:ilvl="1" w:tplc="9FA618EE">
      <w:start w:val="1"/>
      <w:numFmt w:val="bullet"/>
      <w:lvlText w:val="o"/>
      <w:lvlJc w:val="left"/>
      <w:pPr>
        <w:ind w:left="1440" w:hanging="360"/>
      </w:pPr>
      <w:rPr>
        <w:rFonts w:ascii="Courier New" w:hAnsi="Courier New" w:hint="default"/>
      </w:rPr>
    </w:lvl>
    <w:lvl w:ilvl="2" w:tplc="E938CDC8">
      <w:start w:val="1"/>
      <w:numFmt w:val="bullet"/>
      <w:lvlText w:val=""/>
      <w:lvlJc w:val="left"/>
      <w:pPr>
        <w:ind w:left="2160" w:hanging="360"/>
      </w:pPr>
      <w:rPr>
        <w:rFonts w:ascii="Wingdings" w:hAnsi="Wingdings" w:hint="default"/>
      </w:rPr>
    </w:lvl>
    <w:lvl w:ilvl="3" w:tplc="19B245B6">
      <w:start w:val="1"/>
      <w:numFmt w:val="bullet"/>
      <w:lvlText w:val=""/>
      <w:lvlJc w:val="left"/>
      <w:pPr>
        <w:ind w:left="2880" w:hanging="360"/>
      </w:pPr>
      <w:rPr>
        <w:rFonts w:ascii="Symbol" w:hAnsi="Symbol" w:hint="default"/>
      </w:rPr>
    </w:lvl>
    <w:lvl w:ilvl="4" w:tplc="D59C5FA6">
      <w:start w:val="1"/>
      <w:numFmt w:val="bullet"/>
      <w:lvlText w:val="o"/>
      <w:lvlJc w:val="left"/>
      <w:pPr>
        <w:ind w:left="3600" w:hanging="360"/>
      </w:pPr>
      <w:rPr>
        <w:rFonts w:ascii="Courier New" w:hAnsi="Courier New" w:hint="default"/>
      </w:rPr>
    </w:lvl>
    <w:lvl w:ilvl="5" w:tplc="E28CBEB2">
      <w:start w:val="1"/>
      <w:numFmt w:val="bullet"/>
      <w:lvlText w:val=""/>
      <w:lvlJc w:val="left"/>
      <w:pPr>
        <w:ind w:left="4320" w:hanging="360"/>
      </w:pPr>
      <w:rPr>
        <w:rFonts w:ascii="Wingdings" w:hAnsi="Wingdings" w:hint="default"/>
      </w:rPr>
    </w:lvl>
    <w:lvl w:ilvl="6" w:tplc="6E564FB6">
      <w:start w:val="1"/>
      <w:numFmt w:val="bullet"/>
      <w:lvlText w:val=""/>
      <w:lvlJc w:val="left"/>
      <w:pPr>
        <w:ind w:left="5040" w:hanging="360"/>
      </w:pPr>
      <w:rPr>
        <w:rFonts w:ascii="Symbol" w:hAnsi="Symbol" w:hint="default"/>
      </w:rPr>
    </w:lvl>
    <w:lvl w:ilvl="7" w:tplc="6E58C30C">
      <w:start w:val="1"/>
      <w:numFmt w:val="bullet"/>
      <w:lvlText w:val="o"/>
      <w:lvlJc w:val="left"/>
      <w:pPr>
        <w:ind w:left="5760" w:hanging="360"/>
      </w:pPr>
      <w:rPr>
        <w:rFonts w:ascii="Courier New" w:hAnsi="Courier New" w:hint="default"/>
      </w:rPr>
    </w:lvl>
    <w:lvl w:ilvl="8" w:tplc="267E2BBE">
      <w:start w:val="1"/>
      <w:numFmt w:val="bullet"/>
      <w:lvlText w:val=""/>
      <w:lvlJc w:val="left"/>
      <w:pPr>
        <w:ind w:left="6480" w:hanging="360"/>
      </w:pPr>
      <w:rPr>
        <w:rFonts w:ascii="Wingdings" w:hAnsi="Wingdings" w:hint="default"/>
      </w:rPr>
    </w:lvl>
  </w:abstractNum>
  <w:abstractNum w:abstractNumId="30" w15:restartNumberingAfterBreak="0">
    <w:nsid w:val="55C94300"/>
    <w:multiLevelType w:val="hybridMultilevel"/>
    <w:tmpl w:val="FFFFFFFF"/>
    <w:lvl w:ilvl="0" w:tplc="318C40D2">
      <w:start w:val="1"/>
      <w:numFmt w:val="bullet"/>
      <w:lvlText w:val=""/>
      <w:lvlJc w:val="left"/>
      <w:pPr>
        <w:ind w:left="720" w:hanging="360"/>
      </w:pPr>
      <w:rPr>
        <w:rFonts w:ascii="Symbol" w:hAnsi="Symbol" w:hint="default"/>
      </w:rPr>
    </w:lvl>
    <w:lvl w:ilvl="1" w:tplc="19E83136">
      <w:start w:val="1"/>
      <w:numFmt w:val="bullet"/>
      <w:lvlText w:val="o"/>
      <w:lvlJc w:val="left"/>
      <w:pPr>
        <w:ind w:left="1440" w:hanging="360"/>
      </w:pPr>
      <w:rPr>
        <w:rFonts w:ascii="Courier New" w:hAnsi="Courier New" w:hint="default"/>
      </w:rPr>
    </w:lvl>
    <w:lvl w:ilvl="2" w:tplc="6BE0E7DE">
      <w:start w:val="1"/>
      <w:numFmt w:val="bullet"/>
      <w:lvlText w:val=""/>
      <w:lvlJc w:val="left"/>
      <w:pPr>
        <w:ind w:left="2160" w:hanging="360"/>
      </w:pPr>
      <w:rPr>
        <w:rFonts w:ascii="Wingdings" w:hAnsi="Wingdings" w:hint="default"/>
      </w:rPr>
    </w:lvl>
    <w:lvl w:ilvl="3" w:tplc="C5D4EBAC">
      <w:start w:val="1"/>
      <w:numFmt w:val="bullet"/>
      <w:lvlText w:val=""/>
      <w:lvlJc w:val="left"/>
      <w:pPr>
        <w:ind w:left="2880" w:hanging="360"/>
      </w:pPr>
      <w:rPr>
        <w:rFonts w:ascii="Symbol" w:hAnsi="Symbol" w:hint="default"/>
      </w:rPr>
    </w:lvl>
    <w:lvl w:ilvl="4" w:tplc="DBF00EE4">
      <w:start w:val="1"/>
      <w:numFmt w:val="bullet"/>
      <w:lvlText w:val="o"/>
      <w:lvlJc w:val="left"/>
      <w:pPr>
        <w:ind w:left="3600" w:hanging="360"/>
      </w:pPr>
      <w:rPr>
        <w:rFonts w:ascii="Courier New" w:hAnsi="Courier New" w:hint="default"/>
      </w:rPr>
    </w:lvl>
    <w:lvl w:ilvl="5" w:tplc="C3E2592C">
      <w:start w:val="1"/>
      <w:numFmt w:val="bullet"/>
      <w:lvlText w:val=""/>
      <w:lvlJc w:val="left"/>
      <w:pPr>
        <w:ind w:left="4320" w:hanging="360"/>
      </w:pPr>
      <w:rPr>
        <w:rFonts w:ascii="Wingdings" w:hAnsi="Wingdings" w:hint="default"/>
      </w:rPr>
    </w:lvl>
    <w:lvl w:ilvl="6" w:tplc="76540AE8">
      <w:start w:val="1"/>
      <w:numFmt w:val="bullet"/>
      <w:lvlText w:val=""/>
      <w:lvlJc w:val="left"/>
      <w:pPr>
        <w:ind w:left="5040" w:hanging="360"/>
      </w:pPr>
      <w:rPr>
        <w:rFonts w:ascii="Symbol" w:hAnsi="Symbol" w:hint="default"/>
      </w:rPr>
    </w:lvl>
    <w:lvl w:ilvl="7" w:tplc="D35CE866">
      <w:start w:val="1"/>
      <w:numFmt w:val="bullet"/>
      <w:lvlText w:val="o"/>
      <w:lvlJc w:val="left"/>
      <w:pPr>
        <w:ind w:left="5760" w:hanging="360"/>
      </w:pPr>
      <w:rPr>
        <w:rFonts w:ascii="Courier New" w:hAnsi="Courier New" w:hint="default"/>
      </w:rPr>
    </w:lvl>
    <w:lvl w:ilvl="8" w:tplc="5162A22A">
      <w:start w:val="1"/>
      <w:numFmt w:val="bullet"/>
      <w:lvlText w:val=""/>
      <w:lvlJc w:val="left"/>
      <w:pPr>
        <w:ind w:left="6480" w:hanging="360"/>
      </w:pPr>
      <w:rPr>
        <w:rFonts w:ascii="Wingdings" w:hAnsi="Wingdings" w:hint="default"/>
      </w:rPr>
    </w:lvl>
  </w:abstractNum>
  <w:abstractNum w:abstractNumId="31" w15:restartNumberingAfterBreak="0">
    <w:nsid w:val="5C667B63"/>
    <w:multiLevelType w:val="hybridMultilevel"/>
    <w:tmpl w:val="FFFFFFFF"/>
    <w:lvl w:ilvl="0" w:tplc="94BA2A90">
      <w:start w:val="1"/>
      <w:numFmt w:val="bullet"/>
      <w:lvlText w:val=""/>
      <w:lvlJc w:val="left"/>
      <w:pPr>
        <w:ind w:left="720" w:hanging="360"/>
      </w:pPr>
      <w:rPr>
        <w:rFonts w:ascii="Symbol" w:hAnsi="Symbol" w:hint="default"/>
      </w:rPr>
    </w:lvl>
    <w:lvl w:ilvl="1" w:tplc="481EF51A">
      <w:start w:val="1"/>
      <w:numFmt w:val="bullet"/>
      <w:lvlText w:val="o"/>
      <w:lvlJc w:val="left"/>
      <w:pPr>
        <w:ind w:left="1440" w:hanging="360"/>
      </w:pPr>
      <w:rPr>
        <w:rFonts w:ascii="Courier New" w:hAnsi="Courier New" w:hint="default"/>
      </w:rPr>
    </w:lvl>
    <w:lvl w:ilvl="2" w:tplc="9A506576">
      <w:start w:val="1"/>
      <w:numFmt w:val="bullet"/>
      <w:lvlText w:val=""/>
      <w:lvlJc w:val="left"/>
      <w:pPr>
        <w:ind w:left="2160" w:hanging="360"/>
      </w:pPr>
      <w:rPr>
        <w:rFonts w:ascii="Wingdings" w:hAnsi="Wingdings" w:hint="default"/>
      </w:rPr>
    </w:lvl>
    <w:lvl w:ilvl="3" w:tplc="B9EE7E14">
      <w:start w:val="1"/>
      <w:numFmt w:val="bullet"/>
      <w:lvlText w:val=""/>
      <w:lvlJc w:val="left"/>
      <w:pPr>
        <w:ind w:left="2880" w:hanging="360"/>
      </w:pPr>
      <w:rPr>
        <w:rFonts w:ascii="Symbol" w:hAnsi="Symbol" w:hint="default"/>
      </w:rPr>
    </w:lvl>
    <w:lvl w:ilvl="4" w:tplc="2BB88762">
      <w:start w:val="1"/>
      <w:numFmt w:val="bullet"/>
      <w:lvlText w:val="o"/>
      <w:lvlJc w:val="left"/>
      <w:pPr>
        <w:ind w:left="3600" w:hanging="360"/>
      </w:pPr>
      <w:rPr>
        <w:rFonts w:ascii="Courier New" w:hAnsi="Courier New" w:hint="default"/>
      </w:rPr>
    </w:lvl>
    <w:lvl w:ilvl="5" w:tplc="1E6672F2">
      <w:start w:val="1"/>
      <w:numFmt w:val="bullet"/>
      <w:lvlText w:val=""/>
      <w:lvlJc w:val="left"/>
      <w:pPr>
        <w:ind w:left="4320" w:hanging="360"/>
      </w:pPr>
      <w:rPr>
        <w:rFonts w:ascii="Wingdings" w:hAnsi="Wingdings" w:hint="default"/>
      </w:rPr>
    </w:lvl>
    <w:lvl w:ilvl="6" w:tplc="1096CBA6">
      <w:start w:val="1"/>
      <w:numFmt w:val="bullet"/>
      <w:lvlText w:val=""/>
      <w:lvlJc w:val="left"/>
      <w:pPr>
        <w:ind w:left="5040" w:hanging="360"/>
      </w:pPr>
      <w:rPr>
        <w:rFonts w:ascii="Symbol" w:hAnsi="Symbol" w:hint="default"/>
      </w:rPr>
    </w:lvl>
    <w:lvl w:ilvl="7" w:tplc="482E8764">
      <w:start w:val="1"/>
      <w:numFmt w:val="bullet"/>
      <w:lvlText w:val="o"/>
      <w:lvlJc w:val="left"/>
      <w:pPr>
        <w:ind w:left="5760" w:hanging="360"/>
      </w:pPr>
      <w:rPr>
        <w:rFonts w:ascii="Courier New" w:hAnsi="Courier New" w:hint="default"/>
      </w:rPr>
    </w:lvl>
    <w:lvl w:ilvl="8" w:tplc="6B4CC8CE">
      <w:start w:val="1"/>
      <w:numFmt w:val="bullet"/>
      <w:lvlText w:val=""/>
      <w:lvlJc w:val="left"/>
      <w:pPr>
        <w:ind w:left="6480" w:hanging="360"/>
      </w:pPr>
      <w:rPr>
        <w:rFonts w:ascii="Wingdings" w:hAnsi="Wingdings" w:hint="default"/>
      </w:rPr>
    </w:lvl>
  </w:abstractNum>
  <w:abstractNum w:abstractNumId="32" w15:restartNumberingAfterBreak="0">
    <w:nsid w:val="5EA81C56"/>
    <w:multiLevelType w:val="hybridMultilevel"/>
    <w:tmpl w:val="294213F6"/>
    <w:lvl w:ilvl="0" w:tplc="9DEAB422">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5EC03A88"/>
    <w:multiLevelType w:val="hybridMultilevel"/>
    <w:tmpl w:val="FFFFFFFF"/>
    <w:lvl w:ilvl="0" w:tplc="5D806B46">
      <w:start w:val="1"/>
      <w:numFmt w:val="bullet"/>
      <w:lvlText w:val=""/>
      <w:lvlJc w:val="left"/>
      <w:pPr>
        <w:ind w:left="720" w:hanging="360"/>
      </w:pPr>
      <w:rPr>
        <w:rFonts w:ascii="Symbol" w:hAnsi="Symbol" w:hint="default"/>
      </w:rPr>
    </w:lvl>
    <w:lvl w:ilvl="1" w:tplc="E2DCBED4">
      <w:start w:val="1"/>
      <w:numFmt w:val="bullet"/>
      <w:lvlText w:val="o"/>
      <w:lvlJc w:val="left"/>
      <w:pPr>
        <w:ind w:left="1440" w:hanging="360"/>
      </w:pPr>
      <w:rPr>
        <w:rFonts w:ascii="Courier New" w:hAnsi="Courier New" w:hint="default"/>
      </w:rPr>
    </w:lvl>
    <w:lvl w:ilvl="2" w:tplc="7E448032">
      <w:start w:val="1"/>
      <w:numFmt w:val="bullet"/>
      <w:lvlText w:val=""/>
      <w:lvlJc w:val="left"/>
      <w:pPr>
        <w:ind w:left="2160" w:hanging="360"/>
      </w:pPr>
      <w:rPr>
        <w:rFonts w:ascii="Wingdings" w:hAnsi="Wingdings" w:hint="default"/>
      </w:rPr>
    </w:lvl>
    <w:lvl w:ilvl="3" w:tplc="825A4968">
      <w:start w:val="1"/>
      <w:numFmt w:val="bullet"/>
      <w:lvlText w:val=""/>
      <w:lvlJc w:val="left"/>
      <w:pPr>
        <w:ind w:left="2880" w:hanging="360"/>
      </w:pPr>
      <w:rPr>
        <w:rFonts w:ascii="Symbol" w:hAnsi="Symbol" w:hint="default"/>
      </w:rPr>
    </w:lvl>
    <w:lvl w:ilvl="4" w:tplc="9A3EDD2E">
      <w:start w:val="1"/>
      <w:numFmt w:val="bullet"/>
      <w:lvlText w:val="o"/>
      <w:lvlJc w:val="left"/>
      <w:pPr>
        <w:ind w:left="3600" w:hanging="360"/>
      </w:pPr>
      <w:rPr>
        <w:rFonts w:ascii="Courier New" w:hAnsi="Courier New" w:hint="default"/>
      </w:rPr>
    </w:lvl>
    <w:lvl w:ilvl="5" w:tplc="E0129C72">
      <w:start w:val="1"/>
      <w:numFmt w:val="bullet"/>
      <w:lvlText w:val=""/>
      <w:lvlJc w:val="left"/>
      <w:pPr>
        <w:ind w:left="4320" w:hanging="360"/>
      </w:pPr>
      <w:rPr>
        <w:rFonts w:ascii="Wingdings" w:hAnsi="Wingdings" w:hint="default"/>
      </w:rPr>
    </w:lvl>
    <w:lvl w:ilvl="6" w:tplc="45F2CBFE">
      <w:start w:val="1"/>
      <w:numFmt w:val="bullet"/>
      <w:lvlText w:val=""/>
      <w:lvlJc w:val="left"/>
      <w:pPr>
        <w:ind w:left="5040" w:hanging="360"/>
      </w:pPr>
      <w:rPr>
        <w:rFonts w:ascii="Symbol" w:hAnsi="Symbol" w:hint="default"/>
      </w:rPr>
    </w:lvl>
    <w:lvl w:ilvl="7" w:tplc="5C627280">
      <w:start w:val="1"/>
      <w:numFmt w:val="bullet"/>
      <w:lvlText w:val="o"/>
      <w:lvlJc w:val="left"/>
      <w:pPr>
        <w:ind w:left="5760" w:hanging="360"/>
      </w:pPr>
      <w:rPr>
        <w:rFonts w:ascii="Courier New" w:hAnsi="Courier New" w:hint="default"/>
      </w:rPr>
    </w:lvl>
    <w:lvl w:ilvl="8" w:tplc="F2486D32">
      <w:start w:val="1"/>
      <w:numFmt w:val="bullet"/>
      <w:lvlText w:val=""/>
      <w:lvlJc w:val="left"/>
      <w:pPr>
        <w:ind w:left="6480" w:hanging="360"/>
      </w:pPr>
      <w:rPr>
        <w:rFonts w:ascii="Wingdings" w:hAnsi="Wingdings" w:hint="default"/>
      </w:rPr>
    </w:lvl>
  </w:abstractNum>
  <w:abstractNum w:abstractNumId="34" w15:restartNumberingAfterBreak="0">
    <w:nsid w:val="6012599D"/>
    <w:multiLevelType w:val="hybridMultilevel"/>
    <w:tmpl w:val="D9308E78"/>
    <w:lvl w:ilvl="0" w:tplc="B45CCD8A">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644D24CF"/>
    <w:multiLevelType w:val="hybridMultilevel"/>
    <w:tmpl w:val="935E23CA"/>
    <w:lvl w:ilvl="0" w:tplc="65E0B190">
      <w:start w:val="1"/>
      <w:numFmt w:val="bullet"/>
      <w:lvlText w:val=""/>
      <w:lvlJc w:val="left"/>
      <w:pPr>
        <w:ind w:left="720" w:hanging="360"/>
      </w:pPr>
      <w:rPr>
        <w:rFonts w:ascii="Symbol" w:hAnsi="Symbol" w:hint="default"/>
      </w:rPr>
    </w:lvl>
    <w:lvl w:ilvl="1" w:tplc="92A66C92">
      <w:start w:val="1"/>
      <w:numFmt w:val="bullet"/>
      <w:lvlText w:val="o"/>
      <w:lvlJc w:val="left"/>
      <w:pPr>
        <w:ind w:left="1440" w:hanging="360"/>
      </w:pPr>
      <w:rPr>
        <w:rFonts w:ascii="Courier New" w:hAnsi="Courier New" w:hint="default"/>
      </w:rPr>
    </w:lvl>
    <w:lvl w:ilvl="2" w:tplc="86DE9996">
      <w:start w:val="1"/>
      <w:numFmt w:val="bullet"/>
      <w:lvlText w:val=""/>
      <w:lvlJc w:val="left"/>
      <w:pPr>
        <w:ind w:left="2160" w:hanging="360"/>
      </w:pPr>
      <w:rPr>
        <w:rFonts w:ascii="Wingdings" w:hAnsi="Wingdings" w:hint="default"/>
      </w:rPr>
    </w:lvl>
    <w:lvl w:ilvl="3" w:tplc="7646B562">
      <w:start w:val="1"/>
      <w:numFmt w:val="bullet"/>
      <w:lvlText w:val=""/>
      <w:lvlJc w:val="left"/>
      <w:pPr>
        <w:ind w:left="2880" w:hanging="360"/>
      </w:pPr>
      <w:rPr>
        <w:rFonts w:ascii="Symbol" w:hAnsi="Symbol" w:hint="default"/>
      </w:rPr>
    </w:lvl>
    <w:lvl w:ilvl="4" w:tplc="06F2B018">
      <w:start w:val="1"/>
      <w:numFmt w:val="bullet"/>
      <w:lvlText w:val="o"/>
      <w:lvlJc w:val="left"/>
      <w:pPr>
        <w:ind w:left="3600" w:hanging="360"/>
      </w:pPr>
      <w:rPr>
        <w:rFonts w:ascii="Courier New" w:hAnsi="Courier New" w:hint="default"/>
      </w:rPr>
    </w:lvl>
    <w:lvl w:ilvl="5" w:tplc="F9DE6AE6">
      <w:start w:val="1"/>
      <w:numFmt w:val="bullet"/>
      <w:lvlText w:val=""/>
      <w:lvlJc w:val="left"/>
      <w:pPr>
        <w:ind w:left="4320" w:hanging="360"/>
      </w:pPr>
      <w:rPr>
        <w:rFonts w:ascii="Wingdings" w:hAnsi="Wingdings" w:hint="default"/>
      </w:rPr>
    </w:lvl>
    <w:lvl w:ilvl="6" w:tplc="9AAAF59C">
      <w:start w:val="1"/>
      <w:numFmt w:val="bullet"/>
      <w:lvlText w:val=""/>
      <w:lvlJc w:val="left"/>
      <w:pPr>
        <w:ind w:left="5040" w:hanging="360"/>
      </w:pPr>
      <w:rPr>
        <w:rFonts w:ascii="Symbol" w:hAnsi="Symbol" w:hint="default"/>
      </w:rPr>
    </w:lvl>
    <w:lvl w:ilvl="7" w:tplc="E618ADD8">
      <w:start w:val="1"/>
      <w:numFmt w:val="bullet"/>
      <w:lvlText w:val="o"/>
      <w:lvlJc w:val="left"/>
      <w:pPr>
        <w:ind w:left="5760" w:hanging="360"/>
      </w:pPr>
      <w:rPr>
        <w:rFonts w:ascii="Courier New" w:hAnsi="Courier New" w:hint="default"/>
      </w:rPr>
    </w:lvl>
    <w:lvl w:ilvl="8" w:tplc="A24CF0B8">
      <w:start w:val="1"/>
      <w:numFmt w:val="bullet"/>
      <w:lvlText w:val=""/>
      <w:lvlJc w:val="left"/>
      <w:pPr>
        <w:ind w:left="6480" w:hanging="360"/>
      </w:pPr>
      <w:rPr>
        <w:rFonts w:ascii="Wingdings" w:hAnsi="Wingdings" w:hint="default"/>
      </w:rPr>
    </w:lvl>
  </w:abstractNum>
  <w:abstractNum w:abstractNumId="36" w15:restartNumberingAfterBreak="0">
    <w:nsid w:val="66C144B9"/>
    <w:multiLevelType w:val="hybridMultilevel"/>
    <w:tmpl w:val="FFFFFFFF"/>
    <w:lvl w:ilvl="0" w:tplc="72BE7BB6">
      <w:start w:val="1"/>
      <w:numFmt w:val="bullet"/>
      <w:lvlText w:val=""/>
      <w:lvlJc w:val="left"/>
      <w:pPr>
        <w:ind w:left="720" w:hanging="360"/>
      </w:pPr>
      <w:rPr>
        <w:rFonts w:ascii="Symbol" w:hAnsi="Symbol" w:hint="default"/>
      </w:rPr>
    </w:lvl>
    <w:lvl w:ilvl="1" w:tplc="9AE8570C">
      <w:start w:val="1"/>
      <w:numFmt w:val="bullet"/>
      <w:lvlText w:val="o"/>
      <w:lvlJc w:val="left"/>
      <w:pPr>
        <w:ind w:left="1440" w:hanging="360"/>
      </w:pPr>
      <w:rPr>
        <w:rFonts w:ascii="Courier New" w:hAnsi="Courier New" w:hint="default"/>
      </w:rPr>
    </w:lvl>
    <w:lvl w:ilvl="2" w:tplc="F47A7062">
      <w:start w:val="1"/>
      <w:numFmt w:val="bullet"/>
      <w:lvlText w:val=""/>
      <w:lvlJc w:val="left"/>
      <w:pPr>
        <w:ind w:left="2160" w:hanging="360"/>
      </w:pPr>
      <w:rPr>
        <w:rFonts w:ascii="Wingdings" w:hAnsi="Wingdings" w:hint="default"/>
      </w:rPr>
    </w:lvl>
    <w:lvl w:ilvl="3" w:tplc="F38871D4">
      <w:start w:val="1"/>
      <w:numFmt w:val="bullet"/>
      <w:lvlText w:val=""/>
      <w:lvlJc w:val="left"/>
      <w:pPr>
        <w:ind w:left="2880" w:hanging="360"/>
      </w:pPr>
      <w:rPr>
        <w:rFonts w:ascii="Symbol" w:hAnsi="Symbol" w:hint="default"/>
      </w:rPr>
    </w:lvl>
    <w:lvl w:ilvl="4" w:tplc="5C1E8148">
      <w:start w:val="1"/>
      <w:numFmt w:val="bullet"/>
      <w:lvlText w:val="o"/>
      <w:lvlJc w:val="left"/>
      <w:pPr>
        <w:ind w:left="3600" w:hanging="360"/>
      </w:pPr>
      <w:rPr>
        <w:rFonts w:ascii="Courier New" w:hAnsi="Courier New" w:hint="default"/>
      </w:rPr>
    </w:lvl>
    <w:lvl w:ilvl="5" w:tplc="2D72DF68">
      <w:start w:val="1"/>
      <w:numFmt w:val="bullet"/>
      <w:lvlText w:val=""/>
      <w:lvlJc w:val="left"/>
      <w:pPr>
        <w:ind w:left="4320" w:hanging="360"/>
      </w:pPr>
      <w:rPr>
        <w:rFonts w:ascii="Wingdings" w:hAnsi="Wingdings" w:hint="default"/>
      </w:rPr>
    </w:lvl>
    <w:lvl w:ilvl="6" w:tplc="15A0EB98">
      <w:start w:val="1"/>
      <w:numFmt w:val="bullet"/>
      <w:lvlText w:val=""/>
      <w:lvlJc w:val="left"/>
      <w:pPr>
        <w:ind w:left="5040" w:hanging="360"/>
      </w:pPr>
      <w:rPr>
        <w:rFonts w:ascii="Symbol" w:hAnsi="Symbol" w:hint="default"/>
      </w:rPr>
    </w:lvl>
    <w:lvl w:ilvl="7" w:tplc="B330B576">
      <w:start w:val="1"/>
      <w:numFmt w:val="bullet"/>
      <w:lvlText w:val="o"/>
      <w:lvlJc w:val="left"/>
      <w:pPr>
        <w:ind w:left="5760" w:hanging="360"/>
      </w:pPr>
      <w:rPr>
        <w:rFonts w:ascii="Courier New" w:hAnsi="Courier New" w:hint="default"/>
      </w:rPr>
    </w:lvl>
    <w:lvl w:ilvl="8" w:tplc="E36A0DD0">
      <w:start w:val="1"/>
      <w:numFmt w:val="bullet"/>
      <w:lvlText w:val=""/>
      <w:lvlJc w:val="left"/>
      <w:pPr>
        <w:ind w:left="6480" w:hanging="360"/>
      </w:pPr>
      <w:rPr>
        <w:rFonts w:ascii="Wingdings" w:hAnsi="Wingdings" w:hint="default"/>
      </w:rPr>
    </w:lvl>
  </w:abstractNum>
  <w:abstractNum w:abstractNumId="37" w15:restartNumberingAfterBreak="0">
    <w:nsid w:val="67921592"/>
    <w:multiLevelType w:val="multilevel"/>
    <w:tmpl w:val="7F80CF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F9440F2"/>
    <w:multiLevelType w:val="hybridMultilevel"/>
    <w:tmpl w:val="D5828332"/>
    <w:lvl w:ilvl="0" w:tplc="8494AB30">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
  </w:num>
  <w:num w:numId="2">
    <w:abstractNumId w:val="18"/>
  </w:num>
  <w:num w:numId="3">
    <w:abstractNumId w:val="23"/>
  </w:num>
  <w:num w:numId="4">
    <w:abstractNumId w:val="38"/>
  </w:num>
  <w:num w:numId="5">
    <w:abstractNumId w:val="30"/>
  </w:num>
  <w:num w:numId="6">
    <w:abstractNumId w:val="4"/>
  </w:num>
  <w:num w:numId="7">
    <w:abstractNumId w:val="11"/>
  </w:num>
  <w:num w:numId="8">
    <w:abstractNumId w:val="20"/>
  </w:num>
  <w:num w:numId="9">
    <w:abstractNumId w:val="17"/>
  </w:num>
  <w:num w:numId="10">
    <w:abstractNumId w:val="8"/>
  </w:num>
  <w:num w:numId="11">
    <w:abstractNumId w:val="13"/>
  </w:num>
  <w:num w:numId="12">
    <w:abstractNumId w:val="16"/>
  </w:num>
  <w:num w:numId="13">
    <w:abstractNumId w:val="7"/>
  </w:num>
  <w:num w:numId="14">
    <w:abstractNumId w:val="35"/>
  </w:num>
  <w:num w:numId="15">
    <w:abstractNumId w:val="5"/>
  </w:num>
  <w:num w:numId="16">
    <w:abstractNumId w:val="31"/>
  </w:num>
  <w:num w:numId="17">
    <w:abstractNumId w:val="12"/>
  </w:num>
  <w:num w:numId="18">
    <w:abstractNumId w:val="22"/>
  </w:num>
  <w:num w:numId="19">
    <w:abstractNumId w:val="28"/>
  </w:num>
  <w:num w:numId="20">
    <w:abstractNumId w:val="2"/>
  </w:num>
  <w:num w:numId="21">
    <w:abstractNumId w:val="33"/>
  </w:num>
  <w:num w:numId="22">
    <w:abstractNumId w:val="21"/>
  </w:num>
  <w:num w:numId="23">
    <w:abstractNumId w:val="6"/>
  </w:num>
  <w:num w:numId="24">
    <w:abstractNumId w:val="26"/>
  </w:num>
  <w:num w:numId="25">
    <w:abstractNumId w:val="9"/>
  </w:num>
  <w:num w:numId="26">
    <w:abstractNumId w:val="27"/>
  </w:num>
  <w:num w:numId="27">
    <w:abstractNumId w:val="36"/>
  </w:num>
  <w:num w:numId="28">
    <w:abstractNumId w:val="10"/>
  </w:num>
  <w:num w:numId="29">
    <w:abstractNumId w:val="29"/>
  </w:num>
  <w:num w:numId="30">
    <w:abstractNumId w:val="34"/>
  </w:num>
  <w:num w:numId="31">
    <w:abstractNumId w:val="37"/>
  </w:num>
  <w:num w:numId="32">
    <w:abstractNumId w:val="25"/>
  </w:num>
  <w:num w:numId="33">
    <w:abstractNumId w:val="14"/>
  </w:num>
  <w:num w:numId="34">
    <w:abstractNumId w:val="19"/>
  </w:num>
  <w:num w:numId="35">
    <w:abstractNumId w:val="3"/>
  </w:num>
  <w:num w:numId="36">
    <w:abstractNumId w:val="15"/>
  </w:num>
  <w:num w:numId="37">
    <w:abstractNumId w:val="0"/>
  </w:num>
  <w:num w:numId="38">
    <w:abstractNumId w:val="32"/>
  </w:num>
  <w:num w:numId="39">
    <w:abstractNumId w:val="2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defaultTabStop w:val="737"/>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A0010F"/>
    <w:rsid w:val="000000AF"/>
    <w:rsid w:val="00000166"/>
    <w:rsid w:val="00000365"/>
    <w:rsid w:val="00000532"/>
    <w:rsid w:val="0000061E"/>
    <w:rsid w:val="00000DB2"/>
    <w:rsid w:val="00000DD0"/>
    <w:rsid w:val="00000E0B"/>
    <w:rsid w:val="000013CF"/>
    <w:rsid w:val="000015FB"/>
    <w:rsid w:val="00001806"/>
    <w:rsid w:val="00001869"/>
    <w:rsid w:val="000018DC"/>
    <w:rsid w:val="00002352"/>
    <w:rsid w:val="00002784"/>
    <w:rsid w:val="00002B92"/>
    <w:rsid w:val="00002C9F"/>
    <w:rsid w:val="000030FC"/>
    <w:rsid w:val="000032A8"/>
    <w:rsid w:val="00003523"/>
    <w:rsid w:val="00003785"/>
    <w:rsid w:val="000037CF"/>
    <w:rsid w:val="00003A7F"/>
    <w:rsid w:val="00003ACD"/>
    <w:rsid w:val="00004250"/>
    <w:rsid w:val="00004AB9"/>
    <w:rsid w:val="00004BA8"/>
    <w:rsid w:val="0000503E"/>
    <w:rsid w:val="000051D1"/>
    <w:rsid w:val="000052CB"/>
    <w:rsid w:val="000053C3"/>
    <w:rsid w:val="000053FA"/>
    <w:rsid w:val="0000556E"/>
    <w:rsid w:val="00005CA0"/>
    <w:rsid w:val="00005D5B"/>
    <w:rsid w:val="00005F30"/>
    <w:rsid w:val="0000660A"/>
    <w:rsid w:val="00006712"/>
    <w:rsid w:val="00006949"/>
    <w:rsid w:val="00006A7B"/>
    <w:rsid w:val="00006B85"/>
    <w:rsid w:val="00006CB4"/>
    <w:rsid w:val="00006EDF"/>
    <w:rsid w:val="00006F7F"/>
    <w:rsid w:val="00007A14"/>
    <w:rsid w:val="00007AF2"/>
    <w:rsid w:val="00010A08"/>
    <w:rsid w:val="00010A1D"/>
    <w:rsid w:val="00010A92"/>
    <w:rsid w:val="00010BFD"/>
    <w:rsid w:val="00010ED5"/>
    <w:rsid w:val="00011147"/>
    <w:rsid w:val="00011617"/>
    <w:rsid w:val="00011894"/>
    <w:rsid w:val="000118C4"/>
    <w:rsid w:val="000119AE"/>
    <w:rsid w:val="00011A5C"/>
    <w:rsid w:val="00011D66"/>
    <w:rsid w:val="00011EBC"/>
    <w:rsid w:val="00012461"/>
    <w:rsid w:val="000126D5"/>
    <w:rsid w:val="00012827"/>
    <w:rsid w:val="000128F0"/>
    <w:rsid w:val="00012B1C"/>
    <w:rsid w:val="00012E07"/>
    <w:rsid w:val="00012FAD"/>
    <w:rsid w:val="00013680"/>
    <w:rsid w:val="000136BD"/>
    <w:rsid w:val="0001399D"/>
    <w:rsid w:val="00013C32"/>
    <w:rsid w:val="00013CC0"/>
    <w:rsid w:val="00013EEF"/>
    <w:rsid w:val="00014119"/>
    <w:rsid w:val="0001474F"/>
    <w:rsid w:val="0001488C"/>
    <w:rsid w:val="0001493F"/>
    <w:rsid w:val="00014A93"/>
    <w:rsid w:val="00014AB8"/>
    <w:rsid w:val="00014D70"/>
    <w:rsid w:val="00014EE3"/>
    <w:rsid w:val="00014FA6"/>
    <w:rsid w:val="000156DE"/>
    <w:rsid w:val="000159EE"/>
    <w:rsid w:val="000160C3"/>
    <w:rsid w:val="000164C6"/>
    <w:rsid w:val="000167E5"/>
    <w:rsid w:val="00016B46"/>
    <w:rsid w:val="00016B81"/>
    <w:rsid w:val="00016C14"/>
    <w:rsid w:val="00017222"/>
    <w:rsid w:val="00017B6A"/>
    <w:rsid w:val="00017D10"/>
    <w:rsid w:val="0002024B"/>
    <w:rsid w:val="00020A47"/>
    <w:rsid w:val="00020AA4"/>
    <w:rsid w:val="00020BEA"/>
    <w:rsid w:val="00021290"/>
    <w:rsid w:val="00021406"/>
    <w:rsid w:val="000215EF"/>
    <w:rsid w:val="000218D6"/>
    <w:rsid w:val="000220E5"/>
    <w:rsid w:val="00022C82"/>
    <w:rsid w:val="000230EF"/>
    <w:rsid w:val="000233B2"/>
    <w:rsid w:val="0002377D"/>
    <w:rsid w:val="00023873"/>
    <w:rsid w:val="00023DE3"/>
    <w:rsid w:val="00023FFF"/>
    <w:rsid w:val="00024413"/>
    <w:rsid w:val="00024979"/>
    <w:rsid w:val="000253EB"/>
    <w:rsid w:val="00025416"/>
    <w:rsid w:val="00025424"/>
    <w:rsid w:val="00025531"/>
    <w:rsid w:val="00025A33"/>
    <w:rsid w:val="00025AB6"/>
    <w:rsid w:val="00025B9A"/>
    <w:rsid w:val="00025BEA"/>
    <w:rsid w:val="00026C72"/>
    <w:rsid w:val="00026D85"/>
    <w:rsid w:val="0002721D"/>
    <w:rsid w:val="00027452"/>
    <w:rsid w:val="000279C9"/>
    <w:rsid w:val="000300E3"/>
    <w:rsid w:val="0003041B"/>
    <w:rsid w:val="000307D0"/>
    <w:rsid w:val="00030EA3"/>
    <w:rsid w:val="000312AA"/>
    <w:rsid w:val="00031455"/>
    <w:rsid w:val="000319A9"/>
    <w:rsid w:val="00031D2A"/>
    <w:rsid w:val="0003222D"/>
    <w:rsid w:val="0003229A"/>
    <w:rsid w:val="00032380"/>
    <w:rsid w:val="00032588"/>
    <w:rsid w:val="0003282A"/>
    <w:rsid w:val="00032985"/>
    <w:rsid w:val="00032B71"/>
    <w:rsid w:val="00032D23"/>
    <w:rsid w:val="00032D6D"/>
    <w:rsid w:val="00032E25"/>
    <w:rsid w:val="00032ED9"/>
    <w:rsid w:val="000332AA"/>
    <w:rsid w:val="000333B8"/>
    <w:rsid w:val="00033550"/>
    <w:rsid w:val="00033597"/>
    <w:rsid w:val="0003412A"/>
    <w:rsid w:val="000341BC"/>
    <w:rsid w:val="0003442A"/>
    <w:rsid w:val="000348D8"/>
    <w:rsid w:val="000349A1"/>
    <w:rsid w:val="00034DF5"/>
    <w:rsid w:val="00034E56"/>
    <w:rsid w:val="00035210"/>
    <w:rsid w:val="00035212"/>
    <w:rsid w:val="000355D7"/>
    <w:rsid w:val="0003611E"/>
    <w:rsid w:val="000361B5"/>
    <w:rsid w:val="000361E0"/>
    <w:rsid w:val="0003643F"/>
    <w:rsid w:val="000365F8"/>
    <w:rsid w:val="000367F6"/>
    <w:rsid w:val="00036EC0"/>
    <w:rsid w:val="00036FB6"/>
    <w:rsid w:val="0003729B"/>
    <w:rsid w:val="00037506"/>
    <w:rsid w:val="000377FC"/>
    <w:rsid w:val="00037920"/>
    <w:rsid w:val="00037940"/>
    <w:rsid w:val="000403FD"/>
    <w:rsid w:val="000404C2"/>
    <w:rsid w:val="00040C5F"/>
    <w:rsid w:val="00041386"/>
    <w:rsid w:val="00041405"/>
    <w:rsid w:val="000415C5"/>
    <w:rsid w:val="00041700"/>
    <w:rsid w:val="000417F1"/>
    <w:rsid w:val="00041848"/>
    <w:rsid w:val="00041A73"/>
    <w:rsid w:val="00041A94"/>
    <w:rsid w:val="00041FE4"/>
    <w:rsid w:val="0004213B"/>
    <w:rsid w:val="00042216"/>
    <w:rsid w:val="0004230C"/>
    <w:rsid w:val="000426F2"/>
    <w:rsid w:val="000429A5"/>
    <w:rsid w:val="00042B64"/>
    <w:rsid w:val="00043952"/>
    <w:rsid w:val="00043D60"/>
    <w:rsid w:val="00044F08"/>
    <w:rsid w:val="00045988"/>
    <w:rsid w:val="00045C2F"/>
    <w:rsid w:val="00045F04"/>
    <w:rsid w:val="00045F90"/>
    <w:rsid w:val="0004601F"/>
    <w:rsid w:val="00046039"/>
    <w:rsid w:val="00046229"/>
    <w:rsid w:val="0004624A"/>
    <w:rsid w:val="00046981"/>
    <w:rsid w:val="000469A6"/>
    <w:rsid w:val="00046E38"/>
    <w:rsid w:val="00046ED7"/>
    <w:rsid w:val="00046F77"/>
    <w:rsid w:val="0004737F"/>
    <w:rsid w:val="00047463"/>
    <w:rsid w:val="000474F5"/>
    <w:rsid w:val="000475AB"/>
    <w:rsid w:val="0004771A"/>
    <w:rsid w:val="0004793B"/>
    <w:rsid w:val="00047991"/>
    <w:rsid w:val="00047C4D"/>
    <w:rsid w:val="000507A9"/>
    <w:rsid w:val="00050AF0"/>
    <w:rsid w:val="00050D84"/>
    <w:rsid w:val="00050F1F"/>
    <w:rsid w:val="00051212"/>
    <w:rsid w:val="00051742"/>
    <w:rsid w:val="00051BF7"/>
    <w:rsid w:val="00051CA7"/>
    <w:rsid w:val="00051D2C"/>
    <w:rsid w:val="00051E56"/>
    <w:rsid w:val="00051E72"/>
    <w:rsid w:val="00053379"/>
    <w:rsid w:val="0005389E"/>
    <w:rsid w:val="000540A3"/>
    <w:rsid w:val="00054192"/>
    <w:rsid w:val="00054322"/>
    <w:rsid w:val="0005481F"/>
    <w:rsid w:val="0005499D"/>
    <w:rsid w:val="00054BFF"/>
    <w:rsid w:val="00054E6C"/>
    <w:rsid w:val="000554CE"/>
    <w:rsid w:val="00055520"/>
    <w:rsid w:val="00055526"/>
    <w:rsid w:val="0005565C"/>
    <w:rsid w:val="00055725"/>
    <w:rsid w:val="00055CB6"/>
    <w:rsid w:val="00055CDB"/>
    <w:rsid w:val="00055F61"/>
    <w:rsid w:val="000560CC"/>
    <w:rsid w:val="000561CF"/>
    <w:rsid w:val="0005648F"/>
    <w:rsid w:val="00056718"/>
    <w:rsid w:val="00056821"/>
    <w:rsid w:val="00056904"/>
    <w:rsid w:val="00056FAA"/>
    <w:rsid w:val="00057054"/>
    <w:rsid w:val="00057560"/>
    <w:rsid w:val="00057DF8"/>
    <w:rsid w:val="00057E4F"/>
    <w:rsid w:val="000601E0"/>
    <w:rsid w:val="000604A2"/>
    <w:rsid w:val="000605AC"/>
    <w:rsid w:val="00060885"/>
    <w:rsid w:val="00060BD7"/>
    <w:rsid w:val="00060F5D"/>
    <w:rsid w:val="00060F64"/>
    <w:rsid w:val="00060F8C"/>
    <w:rsid w:val="000610D0"/>
    <w:rsid w:val="0006173D"/>
    <w:rsid w:val="00061F0F"/>
    <w:rsid w:val="00061F65"/>
    <w:rsid w:val="00062110"/>
    <w:rsid w:val="0006253C"/>
    <w:rsid w:val="00062729"/>
    <w:rsid w:val="00062AA0"/>
    <w:rsid w:val="00063065"/>
    <w:rsid w:val="000630B6"/>
    <w:rsid w:val="00063A09"/>
    <w:rsid w:val="00063F66"/>
    <w:rsid w:val="0006421B"/>
    <w:rsid w:val="0006428B"/>
    <w:rsid w:val="000642D3"/>
    <w:rsid w:val="000644D3"/>
    <w:rsid w:val="000647CB"/>
    <w:rsid w:val="00064981"/>
    <w:rsid w:val="000649E6"/>
    <w:rsid w:val="00064BD7"/>
    <w:rsid w:val="000650D0"/>
    <w:rsid w:val="00065A6F"/>
    <w:rsid w:val="00065D81"/>
    <w:rsid w:val="00066047"/>
    <w:rsid w:val="00066052"/>
    <w:rsid w:val="0006654D"/>
    <w:rsid w:val="0006676A"/>
    <w:rsid w:val="0006676B"/>
    <w:rsid w:val="000667C5"/>
    <w:rsid w:val="00066F3D"/>
    <w:rsid w:val="00066F7F"/>
    <w:rsid w:val="00066FBA"/>
    <w:rsid w:val="000671F5"/>
    <w:rsid w:val="000672BC"/>
    <w:rsid w:val="000672FC"/>
    <w:rsid w:val="000676E3"/>
    <w:rsid w:val="000677B7"/>
    <w:rsid w:val="00067B5B"/>
    <w:rsid w:val="00067E00"/>
    <w:rsid w:val="00070035"/>
    <w:rsid w:val="000701AE"/>
    <w:rsid w:val="000703F2"/>
    <w:rsid w:val="000705DA"/>
    <w:rsid w:val="000706DD"/>
    <w:rsid w:val="00070B84"/>
    <w:rsid w:val="00070BE0"/>
    <w:rsid w:val="00070D71"/>
    <w:rsid w:val="0007102F"/>
    <w:rsid w:val="000712EF"/>
    <w:rsid w:val="0007194B"/>
    <w:rsid w:val="00071B42"/>
    <w:rsid w:val="00071D31"/>
    <w:rsid w:val="00072362"/>
    <w:rsid w:val="000723B5"/>
    <w:rsid w:val="0007244D"/>
    <w:rsid w:val="0007258D"/>
    <w:rsid w:val="00072724"/>
    <w:rsid w:val="000729C4"/>
    <w:rsid w:val="00072A4E"/>
    <w:rsid w:val="00072F5B"/>
    <w:rsid w:val="00072F71"/>
    <w:rsid w:val="00072FF0"/>
    <w:rsid w:val="000731FE"/>
    <w:rsid w:val="000735FB"/>
    <w:rsid w:val="00073620"/>
    <w:rsid w:val="00073C5E"/>
    <w:rsid w:val="0007425F"/>
    <w:rsid w:val="00074425"/>
    <w:rsid w:val="00074A26"/>
    <w:rsid w:val="00074D93"/>
    <w:rsid w:val="00074E5D"/>
    <w:rsid w:val="000751A0"/>
    <w:rsid w:val="00075590"/>
    <w:rsid w:val="00075DE3"/>
    <w:rsid w:val="00075F9C"/>
    <w:rsid w:val="00076234"/>
    <w:rsid w:val="00076531"/>
    <w:rsid w:val="000769EE"/>
    <w:rsid w:val="00076B2F"/>
    <w:rsid w:val="00077378"/>
    <w:rsid w:val="000777B0"/>
    <w:rsid w:val="00077C1E"/>
    <w:rsid w:val="00077FED"/>
    <w:rsid w:val="000801A7"/>
    <w:rsid w:val="000804A3"/>
    <w:rsid w:val="000805D9"/>
    <w:rsid w:val="00080BDB"/>
    <w:rsid w:val="00080FB3"/>
    <w:rsid w:val="000810EF"/>
    <w:rsid w:val="00081222"/>
    <w:rsid w:val="00081334"/>
    <w:rsid w:val="00081CA7"/>
    <w:rsid w:val="00081D31"/>
    <w:rsid w:val="00082268"/>
    <w:rsid w:val="000823D6"/>
    <w:rsid w:val="0008299D"/>
    <w:rsid w:val="00082B51"/>
    <w:rsid w:val="00082CB6"/>
    <w:rsid w:val="00083412"/>
    <w:rsid w:val="00083837"/>
    <w:rsid w:val="00083A3F"/>
    <w:rsid w:val="00083FDF"/>
    <w:rsid w:val="000840C5"/>
    <w:rsid w:val="000841F5"/>
    <w:rsid w:val="00084589"/>
    <w:rsid w:val="000845BA"/>
    <w:rsid w:val="000848DD"/>
    <w:rsid w:val="000849DC"/>
    <w:rsid w:val="00084CCB"/>
    <w:rsid w:val="0008513F"/>
    <w:rsid w:val="00085304"/>
    <w:rsid w:val="0008549C"/>
    <w:rsid w:val="00085D9E"/>
    <w:rsid w:val="000863F3"/>
    <w:rsid w:val="000869AF"/>
    <w:rsid w:val="00086AD3"/>
    <w:rsid w:val="00086CC8"/>
    <w:rsid w:val="00086CE2"/>
    <w:rsid w:val="00086CF3"/>
    <w:rsid w:val="00086F60"/>
    <w:rsid w:val="00087353"/>
    <w:rsid w:val="00087421"/>
    <w:rsid w:val="0008751D"/>
    <w:rsid w:val="000901B7"/>
    <w:rsid w:val="000906E3"/>
    <w:rsid w:val="00090735"/>
    <w:rsid w:val="00091889"/>
    <w:rsid w:val="00091D86"/>
    <w:rsid w:val="00091EBB"/>
    <w:rsid w:val="00091ED7"/>
    <w:rsid w:val="00092542"/>
    <w:rsid w:val="00092EB5"/>
    <w:rsid w:val="00092FD8"/>
    <w:rsid w:val="000931A2"/>
    <w:rsid w:val="00093C74"/>
    <w:rsid w:val="00093DE9"/>
    <w:rsid w:val="00093EAC"/>
    <w:rsid w:val="000941B5"/>
    <w:rsid w:val="000946CC"/>
    <w:rsid w:val="00094771"/>
    <w:rsid w:val="00094A14"/>
    <w:rsid w:val="00094ACA"/>
    <w:rsid w:val="00094C43"/>
    <w:rsid w:val="00094CE3"/>
    <w:rsid w:val="00095240"/>
    <w:rsid w:val="000954D9"/>
    <w:rsid w:val="00095AE9"/>
    <w:rsid w:val="00095AEB"/>
    <w:rsid w:val="00095EA8"/>
    <w:rsid w:val="000961A4"/>
    <w:rsid w:val="00096274"/>
    <w:rsid w:val="0009649F"/>
    <w:rsid w:val="00096E57"/>
    <w:rsid w:val="0009730A"/>
    <w:rsid w:val="00097360"/>
    <w:rsid w:val="00097676"/>
    <w:rsid w:val="00097720"/>
    <w:rsid w:val="00097913"/>
    <w:rsid w:val="00097981"/>
    <w:rsid w:val="00097A1E"/>
    <w:rsid w:val="00097B43"/>
    <w:rsid w:val="00097D1F"/>
    <w:rsid w:val="00097DA8"/>
    <w:rsid w:val="00097F9A"/>
    <w:rsid w:val="000A0401"/>
    <w:rsid w:val="000A0533"/>
    <w:rsid w:val="000A0748"/>
    <w:rsid w:val="000A09B9"/>
    <w:rsid w:val="000A0AA9"/>
    <w:rsid w:val="000A0B00"/>
    <w:rsid w:val="000A1638"/>
    <w:rsid w:val="000A16DA"/>
    <w:rsid w:val="000A1B15"/>
    <w:rsid w:val="000A1D33"/>
    <w:rsid w:val="000A1F8A"/>
    <w:rsid w:val="000A23D4"/>
    <w:rsid w:val="000A2AE7"/>
    <w:rsid w:val="000A30FA"/>
    <w:rsid w:val="000A3485"/>
    <w:rsid w:val="000A3730"/>
    <w:rsid w:val="000A375F"/>
    <w:rsid w:val="000A3816"/>
    <w:rsid w:val="000A3DB2"/>
    <w:rsid w:val="000A43D4"/>
    <w:rsid w:val="000A45C2"/>
    <w:rsid w:val="000A4758"/>
    <w:rsid w:val="000A496B"/>
    <w:rsid w:val="000A4D74"/>
    <w:rsid w:val="000A52BB"/>
    <w:rsid w:val="000A55D0"/>
    <w:rsid w:val="000A55EE"/>
    <w:rsid w:val="000A59BC"/>
    <w:rsid w:val="000A5C54"/>
    <w:rsid w:val="000A60E3"/>
    <w:rsid w:val="000A644D"/>
    <w:rsid w:val="000A6552"/>
    <w:rsid w:val="000A661C"/>
    <w:rsid w:val="000A74B2"/>
    <w:rsid w:val="000A770C"/>
    <w:rsid w:val="000A7B6D"/>
    <w:rsid w:val="000B0375"/>
    <w:rsid w:val="000B0623"/>
    <w:rsid w:val="000B0699"/>
    <w:rsid w:val="000B0998"/>
    <w:rsid w:val="000B11A0"/>
    <w:rsid w:val="000B1383"/>
    <w:rsid w:val="000B15DE"/>
    <w:rsid w:val="000B1647"/>
    <w:rsid w:val="000B17D7"/>
    <w:rsid w:val="000B1966"/>
    <w:rsid w:val="000B1AFC"/>
    <w:rsid w:val="000B2175"/>
    <w:rsid w:val="000B2298"/>
    <w:rsid w:val="000B2725"/>
    <w:rsid w:val="000B28FD"/>
    <w:rsid w:val="000B2992"/>
    <w:rsid w:val="000B29C7"/>
    <w:rsid w:val="000B2D87"/>
    <w:rsid w:val="000B3620"/>
    <w:rsid w:val="000B3657"/>
    <w:rsid w:val="000B37D8"/>
    <w:rsid w:val="000B3EBC"/>
    <w:rsid w:val="000B412A"/>
    <w:rsid w:val="000B443C"/>
    <w:rsid w:val="000B44E4"/>
    <w:rsid w:val="000B4ADE"/>
    <w:rsid w:val="000B4ED1"/>
    <w:rsid w:val="000B4FBE"/>
    <w:rsid w:val="000B5124"/>
    <w:rsid w:val="000B5134"/>
    <w:rsid w:val="000B56CD"/>
    <w:rsid w:val="000B59D0"/>
    <w:rsid w:val="000B5A77"/>
    <w:rsid w:val="000B5A7D"/>
    <w:rsid w:val="000B6000"/>
    <w:rsid w:val="000B6115"/>
    <w:rsid w:val="000B6401"/>
    <w:rsid w:val="000B6663"/>
    <w:rsid w:val="000B6CE1"/>
    <w:rsid w:val="000B6D60"/>
    <w:rsid w:val="000B780D"/>
    <w:rsid w:val="000B78B9"/>
    <w:rsid w:val="000B790E"/>
    <w:rsid w:val="000B7C82"/>
    <w:rsid w:val="000B7EF1"/>
    <w:rsid w:val="000B7FA6"/>
    <w:rsid w:val="000C0114"/>
    <w:rsid w:val="000C0238"/>
    <w:rsid w:val="000C0245"/>
    <w:rsid w:val="000C02BF"/>
    <w:rsid w:val="000C0D4A"/>
    <w:rsid w:val="000C0F86"/>
    <w:rsid w:val="000C11DA"/>
    <w:rsid w:val="000C1413"/>
    <w:rsid w:val="000C16FE"/>
    <w:rsid w:val="000C18D0"/>
    <w:rsid w:val="000C1A35"/>
    <w:rsid w:val="000C1D73"/>
    <w:rsid w:val="000C1DE9"/>
    <w:rsid w:val="000C21A5"/>
    <w:rsid w:val="000C2466"/>
    <w:rsid w:val="000C291B"/>
    <w:rsid w:val="000C2D64"/>
    <w:rsid w:val="000C3430"/>
    <w:rsid w:val="000C350B"/>
    <w:rsid w:val="000C3539"/>
    <w:rsid w:val="000C372A"/>
    <w:rsid w:val="000C38A6"/>
    <w:rsid w:val="000C390A"/>
    <w:rsid w:val="000C3FC6"/>
    <w:rsid w:val="000C41EE"/>
    <w:rsid w:val="000C4756"/>
    <w:rsid w:val="000C4944"/>
    <w:rsid w:val="000C4A70"/>
    <w:rsid w:val="000C4AC4"/>
    <w:rsid w:val="000C4F67"/>
    <w:rsid w:val="000C55F2"/>
    <w:rsid w:val="000C5869"/>
    <w:rsid w:val="000C5A2D"/>
    <w:rsid w:val="000C61E9"/>
    <w:rsid w:val="000C66C9"/>
    <w:rsid w:val="000C6905"/>
    <w:rsid w:val="000C6F06"/>
    <w:rsid w:val="000C6FCF"/>
    <w:rsid w:val="000C7184"/>
    <w:rsid w:val="000C764B"/>
    <w:rsid w:val="000C797A"/>
    <w:rsid w:val="000C797D"/>
    <w:rsid w:val="000C7B19"/>
    <w:rsid w:val="000C7BB7"/>
    <w:rsid w:val="000C7BC7"/>
    <w:rsid w:val="000C9492"/>
    <w:rsid w:val="000D00B3"/>
    <w:rsid w:val="000D0253"/>
    <w:rsid w:val="000D064E"/>
    <w:rsid w:val="000D0A5D"/>
    <w:rsid w:val="000D0B5B"/>
    <w:rsid w:val="000D0DBB"/>
    <w:rsid w:val="000D0E36"/>
    <w:rsid w:val="000D0F8E"/>
    <w:rsid w:val="000D100E"/>
    <w:rsid w:val="000D10F7"/>
    <w:rsid w:val="000D12E3"/>
    <w:rsid w:val="000D14ED"/>
    <w:rsid w:val="000D16AC"/>
    <w:rsid w:val="000D1952"/>
    <w:rsid w:val="000D1A4F"/>
    <w:rsid w:val="000D1AB7"/>
    <w:rsid w:val="000D1E0E"/>
    <w:rsid w:val="000D2255"/>
    <w:rsid w:val="000D2A69"/>
    <w:rsid w:val="000D36E0"/>
    <w:rsid w:val="000D3CF7"/>
    <w:rsid w:val="000D3EB4"/>
    <w:rsid w:val="000D4185"/>
    <w:rsid w:val="000D490E"/>
    <w:rsid w:val="000D4916"/>
    <w:rsid w:val="000D4C0A"/>
    <w:rsid w:val="000D4CDF"/>
    <w:rsid w:val="000D5363"/>
    <w:rsid w:val="000D5A27"/>
    <w:rsid w:val="000D5F0F"/>
    <w:rsid w:val="000D613A"/>
    <w:rsid w:val="000D63A8"/>
    <w:rsid w:val="000D649F"/>
    <w:rsid w:val="000D6616"/>
    <w:rsid w:val="000D682E"/>
    <w:rsid w:val="000D684E"/>
    <w:rsid w:val="000D69E0"/>
    <w:rsid w:val="000D6AD2"/>
    <w:rsid w:val="000D6BF3"/>
    <w:rsid w:val="000D73B8"/>
    <w:rsid w:val="000D78E8"/>
    <w:rsid w:val="000D7935"/>
    <w:rsid w:val="000E00E7"/>
    <w:rsid w:val="000E0141"/>
    <w:rsid w:val="000E02D1"/>
    <w:rsid w:val="000E0309"/>
    <w:rsid w:val="000E0508"/>
    <w:rsid w:val="000E05D2"/>
    <w:rsid w:val="000E0737"/>
    <w:rsid w:val="000E0DFC"/>
    <w:rsid w:val="000E0E17"/>
    <w:rsid w:val="000E0EF0"/>
    <w:rsid w:val="000E167C"/>
    <w:rsid w:val="000E1A39"/>
    <w:rsid w:val="000E1D3C"/>
    <w:rsid w:val="000E249E"/>
    <w:rsid w:val="000E2DB5"/>
    <w:rsid w:val="000E2DF7"/>
    <w:rsid w:val="000E2FFF"/>
    <w:rsid w:val="000E3242"/>
    <w:rsid w:val="000E3C7C"/>
    <w:rsid w:val="000E3D14"/>
    <w:rsid w:val="000E3D51"/>
    <w:rsid w:val="000E3EA4"/>
    <w:rsid w:val="000E3EB6"/>
    <w:rsid w:val="000E42D2"/>
    <w:rsid w:val="000E476F"/>
    <w:rsid w:val="000E4909"/>
    <w:rsid w:val="000E4A3A"/>
    <w:rsid w:val="000E4C28"/>
    <w:rsid w:val="000E509D"/>
    <w:rsid w:val="000E5CBE"/>
    <w:rsid w:val="000E64AC"/>
    <w:rsid w:val="000E6662"/>
    <w:rsid w:val="000E6666"/>
    <w:rsid w:val="000E666E"/>
    <w:rsid w:val="000E6BFA"/>
    <w:rsid w:val="000E7241"/>
    <w:rsid w:val="000E7640"/>
    <w:rsid w:val="000E7B76"/>
    <w:rsid w:val="000E7C11"/>
    <w:rsid w:val="000E7D37"/>
    <w:rsid w:val="000E7DA4"/>
    <w:rsid w:val="000E7E93"/>
    <w:rsid w:val="000F0149"/>
    <w:rsid w:val="000F0399"/>
    <w:rsid w:val="000F0AB3"/>
    <w:rsid w:val="000F0D1E"/>
    <w:rsid w:val="000F0FFD"/>
    <w:rsid w:val="000F19DE"/>
    <w:rsid w:val="000F1D46"/>
    <w:rsid w:val="000F1F18"/>
    <w:rsid w:val="000F24D9"/>
    <w:rsid w:val="000F27D1"/>
    <w:rsid w:val="000F288B"/>
    <w:rsid w:val="000F3163"/>
    <w:rsid w:val="000F3241"/>
    <w:rsid w:val="000F333E"/>
    <w:rsid w:val="000F4171"/>
    <w:rsid w:val="000F4849"/>
    <w:rsid w:val="000F48B5"/>
    <w:rsid w:val="000F48EC"/>
    <w:rsid w:val="000F517D"/>
    <w:rsid w:val="000F521E"/>
    <w:rsid w:val="000F5365"/>
    <w:rsid w:val="000F53D3"/>
    <w:rsid w:val="000F54DB"/>
    <w:rsid w:val="000F56D6"/>
    <w:rsid w:val="000F596C"/>
    <w:rsid w:val="000F59EE"/>
    <w:rsid w:val="000F5B57"/>
    <w:rsid w:val="000F5B65"/>
    <w:rsid w:val="000F5D7A"/>
    <w:rsid w:val="000F5E2E"/>
    <w:rsid w:val="000F645A"/>
    <w:rsid w:val="000F6696"/>
    <w:rsid w:val="000F6895"/>
    <w:rsid w:val="000F6C4E"/>
    <w:rsid w:val="000F7089"/>
    <w:rsid w:val="000F71FE"/>
    <w:rsid w:val="000F74C4"/>
    <w:rsid w:val="000F75DC"/>
    <w:rsid w:val="000F78CF"/>
    <w:rsid w:val="000F7A80"/>
    <w:rsid w:val="000F7C13"/>
    <w:rsid w:val="000F7DB0"/>
    <w:rsid w:val="00100199"/>
    <w:rsid w:val="00100AA7"/>
    <w:rsid w:val="00100F75"/>
    <w:rsid w:val="00101373"/>
    <w:rsid w:val="00101517"/>
    <w:rsid w:val="0010167B"/>
    <w:rsid w:val="001019D9"/>
    <w:rsid w:val="00101B1F"/>
    <w:rsid w:val="0010232A"/>
    <w:rsid w:val="001023DD"/>
    <w:rsid w:val="00102461"/>
    <w:rsid w:val="00102543"/>
    <w:rsid w:val="00102B76"/>
    <w:rsid w:val="00102B7C"/>
    <w:rsid w:val="00102EF3"/>
    <w:rsid w:val="0010330C"/>
    <w:rsid w:val="00103405"/>
    <w:rsid w:val="001039F1"/>
    <w:rsid w:val="00103FCC"/>
    <w:rsid w:val="0010403B"/>
    <w:rsid w:val="00104310"/>
    <w:rsid w:val="001046C3"/>
    <w:rsid w:val="001047C8"/>
    <w:rsid w:val="00104C8F"/>
    <w:rsid w:val="00105568"/>
    <w:rsid w:val="00105594"/>
    <w:rsid w:val="00105A6A"/>
    <w:rsid w:val="00106089"/>
    <w:rsid w:val="00106246"/>
    <w:rsid w:val="001064DC"/>
    <w:rsid w:val="00106D48"/>
    <w:rsid w:val="001074ED"/>
    <w:rsid w:val="00107584"/>
    <w:rsid w:val="00107A94"/>
    <w:rsid w:val="00107A96"/>
    <w:rsid w:val="00107C40"/>
    <w:rsid w:val="00110440"/>
    <w:rsid w:val="00110B43"/>
    <w:rsid w:val="00110D4E"/>
    <w:rsid w:val="00111250"/>
    <w:rsid w:val="001113D6"/>
    <w:rsid w:val="001114DA"/>
    <w:rsid w:val="00111724"/>
    <w:rsid w:val="00112378"/>
    <w:rsid w:val="0011256B"/>
    <w:rsid w:val="0011295C"/>
    <w:rsid w:val="0011305C"/>
    <w:rsid w:val="00113565"/>
    <w:rsid w:val="0011375C"/>
    <w:rsid w:val="0011386B"/>
    <w:rsid w:val="0011420E"/>
    <w:rsid w:val="0011420F"/>
    <w:rsid w:val="00114255"/>
    <w:rsid w:val="00114325"/>
    <w:rsid w:val="0011434B"/>
    <w:rsid w:val="00114557"/>
    <w:rsid w:val="001149F5"/>
    <w:rsid w:val="00114E42"/>
    <w:rsid w:val="00114EE4"/>
    <w:rsid w:val="00115F7A"/>
    <w:rsid w:val="00116417"/>
    <w:rsid w:val="00116918"/>
    <w:rsid w:val="00116C15"/>
    <w:rsid w:val="00116C93"/>
    <w:rsid w:val="0011789F"/>
    <w:rsid w:val="00117D73"/>
    <w:rsid w:val="00117EC1"/>
    <w:rsid w:val="0012033A"/>
    <w:rsid w:val="001207CE"/>
    <w:rsid w:val="001208FE"/>
    <w:rsid w:val="00120AF4"/>
    <w:rsid w:val="00120C7C"/>
    <w:rsid w:val="00120F4E"/>
    <w:rsid w:val="001214D7"/>
    <w:rsid w:val="0012189B"/>
    <w:rsid w:val="00121CF4"/>
    <w:rsid w:val="00121F01"/>
    <w:rsid w:val="001220C9"/>
    <w:rsid w:val="001221C8"/>
    <w:rsid w:val="00122251"/>
    <w:rsid w:val="001222A3"/>
    <w:rsid w:val="00122431"/>
    <w:rsid w:val="001226A4"/>
    <w:rsid w:val="00122769"/>
    <w:rsid w:val="00122854"/>
    <w:rsid w:val="00122BCB"/>
    <w:rsid w:val="00122C46"/>
    <w:rsid w:val="00122F78"/>
    <w:rsid w:val="00123212"/>
    <w:rsid w:val="001234DA"/>
    <w:rsid w:val="00123971"/>
    <w:rsid w:val="00123E98"/>
    <w:rsid w:val="0012414F"/>
    <w:rsid w:val="001244C6"/>
    <w:rsid w:val="001244F6"/>
    <w:rsid w:val="0012475B"/>
    <w:rsid w:val="0012484C"/>
    <w:rsid w:val="00124BDE"/>
    <w:rsid w:val="00124C54"/>
    <w:rsid w:val="00124C83"/>
    <w:rsid w:val="00124E7C"/>
    <w:rsid w:val="00125DDA"/>
    <w:rsid w:val="00125E0F"/>
    <w:rsid w:val="0012643D"/>
    <w:rsid w:val="00126B11"/>
    <w:rsid w:val="00126B24"/>
    <w:rsid w:val="001276B7"/>
    <w:rsid w:val="00127E86"/>
    <w:rsid w:val="00130163"/>
    <w:rsid w:val="00130331"/>
    <w:rsid w:val="00130862"/>
    <w:rsid w:val="00130C71"/>
    <w:rsid w:val="00130DD6"/>
    <w:rsid w:val="001311D1"/>
    <w:rsid w:val="00131367"/>
    <w:rsid w:val="0013138A"/>
    <w:rsid w:val="00131604"/>
    <w:rsid w:val="001317F9"/>
    <w:rsid w:val="00131B72"/>
    <w:rsid w:val="00131BF4"/>
    <w:rsid w:val="00131D9B"/>
    <w:rsid w:val="00131E81"/>
    <w:rsid w:val="00132369"/>
    <w:rsid w:val="001325CD"/>
    <w:rsid w:val="00132683"/>
    <w:rsid w:val="00132729"/>
    <w:rsid w:val="0013297E"/>
    <w:rsid w:val="00132D6E"/>
    <w:rsid w:val="00133619"/>
    <w:rsid w:val="00133A9D"/>
    <w:rsid w:val="00133B72"/>
    <w:rsid w:val="00134271"/>
    <w:rsid w:val="001343BB"/>
    <w:rsid w:val="00134B9A"/>
    <w:rsid w:val="00134EE2"/>
    <w:rsid w:val="00135298"/>
    <w:rsid w:val="00135374"/>
    <w:rsid w:val="00135430"/>
    <w:rsid w:val="00135662"/>
    <w:rsid w:val="00135670"/>
    <w:rsid w:val="001358E1"/>
    <w:rsid w:val="0013599F"/>
    <w:rsid w:val="0013622F"/>
    <w:rsid w:val="00136238"/>
    <w:rsid w:val="0013624D"/>
    <w:rsid w:val="001363B2"/>
    <w:rsid w:val="00136550"/>
    <w:rsid w:val="00136D8C"/>
    <w:rsid w:val="00137054"/>
    <w:rsid w:val="001370D2"/>
    <w:rsid w:val="00137240"/>
    <w:rsid w:val="0013725F"/>
    <w:rsid w:val="001372DF"/>
    <w:rsid w:val="001376E9"/>
    <w:rsid w:val="00137A2A"/>
    <w:rsid w:val="00137FA9"/>
    <w:rsid w:val="001400BF"/>
    <w:rsid w:val="001401B5"/>
    <w:rsid w:val="001404D6"/>
    <w:rsid w:val="00140581"/>
    <w:rsid w:val="00140583"/>
    <w:rsid w:val="00140665"/>
    <w:rsid w:val="00140782"/>
    <w:rsid w:val="00140BFB"/>
    <w:rsid w:val="00140C04"/>
    <w:rsid w:val="00140EC6"/>
    <w:rsid w:val="001414CE"/>
    <w:rsid w:val="00141787"/>
    <w:rsid w:val="0014197A"/>
    <w:rsid w:val="00141F46"/>
    <w:rsid w:val="00142084"/>
    <w:rsid w:val="0014212C"/>
    <w:rsid w:val="00142497"/>
    <w:rsid w:val="00142913"/>
    <w:rsid w:val="00142D3D"/>
    <w:rsid w:val="00143256"/>
    <w:rsid w:val="00143756"/>
    <w:rsid w:val="00143774"/>
    <w:rsid w:val="00143893"/>
    <w:rsid w:val="00143970"/>
    <w:rsid w:val="00143DD3"/>
    <w:rsid w:val="00143DF8"/>
    <w:rsid w:val="00143E7B"/>
    <w:rsid w:val="00144008"/>
    <w:rsid w:val="0014404B"/>
    <w:rsid w:val="001442FA"/>
    <w:rsid w:val="001445AB"/>
    <w:rsid w:val="001445FF"/>
    <w:rsid w:val="00144A28"/>
    <w:rsid w:val="00144C10"/>
    <w:rsid w:val="00144DCE"/>
    <w:rsid w:val="00144EEC"/>
    <w:rsid w:val="00145004"/>
    <w:rsid w:val="00145275"/>
    <w:rsid w:val="001457A4"/>
    <w:rsid w:val="00145E61"/>
    <w:rsid w:val="00145F82"/>
    <w:rsid w:val="001461B5"/>
    <w:rsid w:val="00146464"/>
    <w:rsid w:val="00146486"/>
    <w:rsid w:val="001467EE"/>
    <w:rsid w:val="00146CBE"/>
    <w:rsid w:val="00146F39"/>
    <w:rsid w:val="0014702F"/>
    <w:rsid w:val="00147821"/>
    <w:rsid w:val="0014798E"/>
    <w:rsid w:val="00147B7B"/>
    <w:rsid w:val="0015004E"/>
    <w:rsid w:val="001500A7"/>
    <w:rsid w:val="001506A3"/>
    <w:rsid w:val="00150B43"/>
    <w:rsid w:val="0015102C"/>
    <w:rsid w:val="00151330"/>
    <w:rsid w:val="00151410"/>
    <w:rsid w:val="0015156E"/>
    <w:rsid w:val="00151749"/>
    <w:rsid w:val="00152345"/>
    <w:rsid w:val="001523C4"/>
    <w:rsid w:val="00152BBD"/>
    <w:rsid w:val="00152C14"/>
    <w:rsid w:val="00152E5E"/>
    <w:rsid w:val="00152F44"/>
    <w:rsid w:val="00152FEB"/>
    <w:rsid w:val="00152FF6"/>
    <w:rsid w:val="001532F5"/>
    <w:rsid w:val="00153634"/>
    <w:rsid w:val="001536A6"/>
    <w:rsid w:val="00153867"/>
    <w:rsid w:val="001539D4"/>
    <w:rsid w:val="00153C42"/>
    <w:rsid w:val="00153CD7"/>
    <w:rsid w:val="00153E07"/>
    <w:rsid w:val="00153F71"/>
    <w:rsid w:val="00154575"/>
    <w:rsid w:val="00154645"/>
    <w:rsid w:val="0015480F"/>
    <w:rsid w:val="0015495F"/>
    <w:rsid w:val="00154968"/>
    <w:rsid w:val="00154AEA"/>
    <w:rsid w:val="00154CB0"/>
    <w:rsid w:val="00154D27"/>
    <w:rsid w:val="00155018"/>
    <w:rsid w:val="001561AB"/>
    <w:rsid w:val="001564F3"/>
    <w:rsid w:val="00156691"/>
    <w:rsid w:val="00157008"/>
    <w:rsid w:val="00157176"/>
    <w:rsid w:val="00157215"/>
    <w:rsid w:val="00157507"/>
    <w:rsid w:val="001603A7"/>
    <w:rsid w:val="0016076F"/>
    <w:rsid w:val="001609E0"/>
    <w:rsid w:val="00160A39"/>
    <w:rsid w:val="00160B91"/>
    <w:rsid w:val="00160CB8"/>
    <w:rsid w:val="0016131E"/>
    <w:rsid w:val="00161654"/>
    <w:rsid w:val="0016175D"/>
    <w:rsid w:val="0016183D"/>
    <w:rsid w:val="0016187E"/>
    <w:rsid w:val="0016197C"/>
    <w:rsid w:val="00161D13"/>
    <w:rsid w:val="00161E4D"/>
    <w:rsid w:val="00162091"/>
    <w:rsid w:val="00162707"/>
    <w:rsid w:val="00162847"/>
    <w:rsid w:val="001628B0"/>
    <w:rsid w:val="001628CF"/>
    <w:rsid w:val="00162A01"/>
    <w:rsid w:val="00162A53"/>
    <w:rsid w:val="00162F2C"/>
    <w:rsid w:val="00163482"/>
    <w:rsid w:val="0016376F"/>
    <w:rsid w:val="00163920"/>
    <w:rsid w:val="00163AF8"/>
    <w:rsid w:val="001640D6"/>
    <w:rsid w:val="0016420F"/>
    <w:rsid w:val="001643A9"/>
    <w:rsid w:val="00164A7F"/>
    <w:rsid w:val="00164C6F"/>
    <w:rsid w:val="00164D3C"/>
    <w:rsid w:val="00164EAB"/>
    <w:rsid w:val="00164F46"/>
    <w:rsid w:val="00165194"/>
    <w:rsid w:val="00165561"/>
    <w:rsid w:val="00165742"/>
    <w:rsid w:val="00165B0B"/>
    <w:rsid w:val="00165F2D"/>
    <w:rsid w:val="00165FE2"/>
    <w:rsid w:val="0016625F"/>
    <w:rsid w:val="00166357"/>
    <w:rsid w:val="0016637F"/>
    <w:rsid w:val="001663FE"/>
    <w:rsid w:val="0016642B"/>
    <w:rsid w:val="00166579"/>
    <w:rsid w:val="0016691B"/>
    <w:rsid w:val="001677E0"/>
    <w:rsid w:val="00167A7E"/>
    <w:rsid w:val="00167B5C"/>
    <w:rsid w:val="00170416"/>
    <w:rsid w:val="001705FA"/>
    <w:rsid w:val="0017066A"/>
    <w:rsid w:val="00170682"/>
    <w:rsid w:val="00170A40"/>
    <w:rsid w:val="001716D2"/>
    <w:rsid w:val="00171812"/>
    <w:rsid w:val="001718F8"/>
    <w:rsid w:val="00171CE8"/>
    <w:rsid w:val="00172447"/>
    <w:rsid w:val="00172751"/>
    <w:rsid w:val="0017344E"/>
    <w:rsid w:val="00173553"/>
    <w:rsid w:val="00174774"/>
    <w:rsid w:val="00174995"/>
    <w:rsid w:val="00174BCC"/>
    <w:rsid w:val="00174EDA"/>
    <w:rsid w:val="001752A1"/>
    <w:rsid w:val="0017574A"/>
    <w:rsid w:val="00175F1C"/>
    <w:rsid w:val="00175F5A"/>
    <w:rsid w:val="00176320"/>
    <w:rsid w:val="00176568"/>
    <w:rsid w:val="001765CA"/>
    <w:rsid w:val="00176935"/>
    <w:rsid w:val="00176A6C"/>
    <w:rsid w:val="00177172"/>
    <w:rsid w:val="00177321"/>
    <w:rsid w:val="0017743A"/>
    <w:rsid w:val="001776D9"/>
    <w:rsid w:val="001776E3"/>
    <w:rsid w:val="00177836"/>
    <w:rsid w:val="00177F4B"/>
    <w:rsid w:val="001801DD"/>
    <w:rsid w:val="001801E4"/>
    <w:rsid w:val="00180435"/>
    <w:rsid w:val="00180544"/>
    <w:rsid w:val="0018054B"/>
    <w:rsid w:val="00180687"/>
    <w:rsid w:val="001811DC"/>
    <w:rsid w:val="00181525"/>
    <w:rsid w:val="00181628"/>
    <w:rsid w:val="00181A4C"/>
    <w:rsid w:val="00182034"/>
    <w:rsid w:val="00182412"/>
    <w:rsid w:val="00182625"/>
    <w:rsid w:val="00182651"/>
    <w:rsid w:val="001826D9"/>
    <w:rsid w:val="0018279C"/>
    <w:rsid w:val="001827CB"/>
    <w:rsid w:val="0018290B"/>
    <w:rsid w:val="00182DAF"/>
    <w:rsid w:val="00182E24"/>
    <w:rsid w:val="001835DD"/>
    <w:rsid w:val="001837FD"/>
    <w:rsid w:val="00183FEF"/>
    <w:rsid w:val="00184914"/>
    <w:rsid w:val="00185139"/>
    <w:rsid w:val="00185278"/>
    <w:rsid w:val="00185284"/>
    <w:rsid w:val="001853FE"/>
    <w:rsid w:val="00185708"/>
    <w:rsid w:val="00185836"/>
    <w:rsid w:val="00185F77"/>
    <w:rsid w:val="00186423"/>
    <w:rsid w:val="00186A2F"/>
    <w:rsid w:val="00186DF1"/>
    <w:rsid w:val="00187106"/>
    <w:rsid w:val="00187141"/>
    <w:rsid w:val="001876A1"/>
    <w:rsid w:val="001876EA"/>
    <w:rsid w:val="00187A58"/>
    <w:rsid w:val="00187D24"/>
    <w:rsid w:val="00187DB8"/>
    <w:rsid w:val="00187FD1"/>
    <w:rsid w:val="0019042E"/>
    <w:rsid w:val="001907C3"/>
    <w:rsid w:val="001909EF"/>
    <w:rsid w:val="0019127C"/>
    <w:rsid w:val="00191677"/>
    <w:rsid w:val="00191756"/>
    <w:rsid w:val="001918B7"/>
    <w:rsid w:val="00191915"/>
    <w:rsid w:val="0019192B"/>
    <w:rsid w:val="00191BCB"/>
    <w:rsid w:val="00191EAF"/>
    <w:rsid w:val="0019202A"/>
    <w:rsid w:val="001924B1"/>
    <w:rsid w:val="001929F4"/>
    <w:rsid w:val="00192BD0"/>
    <w:rsid w:val="00193147"/>
    <w:rsid w:val="00193159"/>
    <w:rsid w:val="00193287"/>
    <w:rsid w:val="00193362"/>
    <w:rsid w:val="00193572"/>
    <w:rsid w:val="00193589"/>
    <w:rsid w:val="001939FB"/>
    <w:rsid w:val="00193BAC"/>
    <w:rsid w:val="00193BE1"/>
    <w:rsid w:val="00194412"/>
    <w:rsid w:val="0019441E"/>
    <w:rsid w:val="00194744"/>
    <w:rsid w:val="00194B97"/>
    <w:rsid w:val="00194BB1"/>
    <w:rsid w:val="00194CB4"/>
    <w:rsid w:val="001955B3"/>
    <w:rsid w:val="0019583C"/>
    <w:rsid w:val="001959D6"/>
    <w:rsid w:val="00195DCA"/>
    <w:rsid w:val="00195DF4"/>
    <w:rsid w:val="00196429"/>
    <w:rsid w:val="00196483"/>
    <w:rsid w:val="001967F0"/>
    <w:rsid w:val="0019696F"/>
    <w:rsid w:val="00196981"/>
    <w:rsid w:val="00196A72"/>
    <w:rsid w:val="00196A75"/>
    <w:rsid w:val="00196B92"/>
    <w:rsid w:val="00196DCD"/>
    <w:rsid w:val="001972B8"/>
    <w:rsid w:val="001A00C0"/>
    <w:rsid w:val="001A021C"/>
    <w:rsid w:val="001A03E3"/>
    <w:rsid w:val="001A03F9"/>
    <w:rsid w:val="001A04DA"/>
    <w:rsid w:val="001A0746"/>
    <w:rsid w:val="001A08EB"/>
    <w:rsid w:val="001A0AC1"/>
    <w:rsid w:val="001A0D21"/>
    <w:rsid w:val="001A12B1"/>
    <w:rsid w:val="001A12E1"/>
    <w:rsid w:val="001A1449"/>
    <w:rsid w:val="001A17CA"/>
    <w:rsid w:val="001A1DB1"/>
    <w:rsid w:val="001A1F25"/>
    <w:rsid w:val="001A27D4"/>
    <w:rsid w:val="001A2834"/>
    <w:rsid w:val="001A30CA"/>
    <w:rsid w:val="001A36EA"/>
    <w:rsid w:val="001A37BE"/>
    <w:rsid w:val="001A38F1"/>
    <w:rsid w:val="001A3AC5"/>
    <w:rsid w:val="001A3E55"/>
    <w:rsid w:val="001A435F"/>
    <w:rsid w:val="001A43E3"/>
    <w:rsid w:val="001A43F0"/>
    <w:rsid w:val="001A4A79"/>
    <w:rsid w:val="001A4DC3"/>
    <w:rsid w:val="001A5325"/>
    <w:rsid w:val="001A536F"/>
    <w:rsid w:val="001A54ED"/>
    <w:rsid w:val="001A5C10"/>
    <w:rsid w:val="001A5C2A"/>
    <w:rsid w:val="001A6307"/>
    <w:rsid w:val="001A6548"/>
    <w:rsid w:val="001A662B"/>
    <w:rsid w:val="001A67D5"/>
    <w:rsid w:val="001A6D2B"/>
    <w:rsid w:val="001A6DA4"/>
    <w:rsid w:val="001A6DE2"/>
    <w:rsid w:val="001A719D"/>
    <w:rsid w:val="001A7256"/>
    <w:rsid w:val="001A78DA"/>
    <w:rsid w:val="001B015A"/>
    <w:rsid w:val="001B0598"/>
    <w:rsid w:val="001B09E6"/>
    <w:rsid w:val="001B0C5E"/>
    <w:rsid w:val="001B0DA2"/>
    <w:rsid w:val="001B0E6E"/>
    <w:rsid w:val="001B1496"/>
    <w:rsid w:val="001B15FF"/>
    <w:rsid w:val="001B183D"/>
    <w:rsid w:val="001B2460"/>
    <w:rsid w:val="001B26A6"/>
    <w:rsid w:val="001B2884"/>
    <w:rsid w:val="001B2B1B"/>
    <w:rsid w:val="001B2B2C"/>
    <w:rsid w:val="001B2EBF"/>
    <w:rsid w:val="001B308E"/>
    <w:rsid w:val="001B3095"/>
    <w:rsid w:val="001B30E7"/>
    <w:rsid w:val="001B310D"/>
    <w:rsid w:val="001B34BF"/>
    <w:rsid w:val="001B3588"/>
    <w:rsid w:val="001B369A"/>
    <w:rsid w:val="001B3DD0"/>
    <w:rsid w:val="001B4237"/>
    <w:rsid w:val="001B44B5"/>
    <w:rsid w:val="001B44E8"/>
    <w:rsid w:val="001B4B1C"/>
    <w:rsid w:val="001B55E6"/>
    <w:rsid w:val="001B5705"/>
    <w:rsid w:val="001B5B8A"/>
    <w:rsid w:val="001B60AE"/>
    <w:rsid w:val="001B67D6"/>
    <w:rsid w:val="001B6EA1"/>
    <w:rsid w:val="001B6F65"/>
    <w:rsid w:val="001B7056"/>
    <w:rsid w:val="001B7106"/>
    <w:rsid w:val="001B7148"/>
    <w:rsid w:val="001B729B"/>
    <w:rsid w:val="001B737E"/>
    <w:rsid w:val="001B74E8"/>
    <w:rsid w:val="001B7BBD"/>
    <w:rsid w:val="001B7BBE"/>
    <w:rsid w:val="001B7DB6"/>
    <w:rsid w:val="001B7EB1"/>
    <w:rsid w:val="001B7EBE"/>
    <w:rsid w:val="001B7F10"/>
    <w:rsid w:val="001C0013"/>
    <w:rsid w:val="001C01BE"/>
    <w:rsid w:val="001C0796"/>
    <w:rsid w:val="001C0D5E"/>
    <w:rsid w:val="001C1537"/>
    <w:rsid w:val="001C1731"/>
    <w:rsid w:val="001C1F2D"/>
    <w:rsid w:val="001C2086"/>
    <w:rsid w:val="001C20CE"/>
    <w:rsid w:val="001C2128"/>
    <w:rsid w:val="001C21B3"/>
    <w:rsid w:val="001C21DB"/>
    <w:rsid w:val="001C241B"/>
    <w:rsid w:val="001C2487"/>
    <w:rsid w:val="001C279C"/>
    <w:rsid w:val="001C28C0"/>
    <w:rsid w:val="001C2C27"/>
    <w:rsid w:val="001C2C5E"/>
    <w:rsid w:val="001C322E"/>
    <w:rsid w:val="001C3467"/>
    <w:rsid w:val="001C394A"/>
    <w:rsid w:val="001C3A1C"/>
    <w:rsid w:val="001C3A32"/>
    <w:rsid w:val="001C3C10"/>
    <w:rsid w:val="001C3D2E"/>
    <w:rsid w:val="001C3D66"/>
    <w:rsid w:val="001C433A"/>
    <w:rsid w:val="001C45A9"/>
    <w:rsid w:val="001C4AF1"/>
    <w:rsid w:val="001C50B1"/>
    <w:rsid w:val="001C5422"/>
    <w:rsid w:val="001C5966"/>
    <w:rsid w:val="001C59C6"/>
    <w:rsid w:val="001C5AD7"/>
    <w:rsid w:val="001C5BF8"/>
    <w:rsid w:val="001C627B"/>
    <w:rsid w:val="001C63FF"/>
    <w:rsid w:val="001C6406"/>
    <w:rsid w:val="001C66D4"/>
    <w:rsid w:val="001C6799"/>
    <w:rsid w:val="001C6A9B"/>
    <w:rsid w:val="001C6C29"/>
    <w:rsid w:val="001C7178"/>
    <w:rsid w:val="001C71B6"/>
    <w:rsid w:val="001C7322"/>
    <w:rsid w:val="001C7511"/>
    <w:rsid w:val="001C79E2"/>
    <w:rsid w:val="001D0277"/>
    <w:rsid w:val="001D0486"/>
    <w:rsid w:val="001D05F5"/>
    <w:rsid w:val="001D0D34"/>
    <w:rsid w:val="001D0EE6"/>
    <w:rsid w:val="001D110B"/>
    <w:rsid w:val="001D122A"/>
    <w:rsid w:val="001D1373"/>
    <w:rsid w:val="001D13AA"/>
    <w:rsid w:val="001D1E9D"/>
    <w:rsid w:val="001D1EE6"/>
    <w:rsid w:val="001D2361"/>
    <w:rsid w:val="001D27CD"/>
    <w:rsid w:val="001D2825"/>
    <w:rsid w:val="001D2C27"/>
    <w:rsid w:val="001D2F6A"/>
    <w:rsid w:val="001D3017"/>
    <w:rsid w:val="001D3054"/>
    <w:rsid w:val="001D337C"/>
    <w:rsid w:val="001D3715"/>
    <w:rsid w:val="001D3B68"/>
    <w:rsid w:val="001D3E58"/>
    <w:rsid w:val="001D3FC2"/>
    <w:rsid w:val="001D47AB"/>
    <w:rsid w:val="001D49E4"/>
    <w:rsid w:val="001D4ABA"/>
    <w:rsid w:val="001D4D06"/>
    <w:rsid w:val="001D4E05"/>
    <w:rsid w:val="001D55F8"/>
    <w:rsid w:val="001D578F"/>
    <w:rsid w:val="001D5C87"/>
    <w:rsid w:val="001D600B"/>
    <w:rsid w:val="001D6125"/>
    <w:rsid w:val="001D6249"/>
    <w:rsid w:val="001D62D6"/>
    <w:rsid w:val="001D6435"/>
    <w:rsid w:val="001D6B46"/>
    <w:rsid w:val="001D6B69"/>
    <w:rsid w:val="001D6C2E"/>
    <w:rsid w:val="001D6D63"/>
    <w:rsid w:val="001D6DE9"/>
    <w:rsid w:val="001D6E11"/>
    <w:rsid w:val="001D71A1"/>
    <w:rsid w:val="001D735B"/>
    <w:rsid w:val="001D7544"/>
    <w:rsid w:val="001D7687"/>
    <w:rsid w:val="001D7960"/>
    <w:rsid w:val="001E0859"/>
    <w:rsid w:val="001E0A2D"/>
    <w:rsid w:val="001E0B80"/>
    <w:rsid w:val="001E10C4"/>
    <w:rsid w:val="001E12E3"/>
    <w:rsid w:val="001E134B"/>
    <w:rsid w:val="001E17E9"/>
    <w:rsid w:val="001E1A04"/>
    <w:rsid w:val="001E1A23"/>
    <w:rsid w:val="001E1E79"/>
    <w:rsid w:val="001E1FBB"/>
    <w:rsid w:val="001E2873"/>
    <w:rsid w:val="001E2CE2"/>
    <w:rsid w:val="001E2D43"/>
    <w:rsid w:val="001E31ED"/>
    <w:rsid w:val="001E3341"/>
    <w:rsid w:val="001E3968"/>
    <w:rsid w:val="001E3ECF"/>
    <w:rsid w:val="001E42E1"/>
    <w:rsid w:val="001E4E9F"/>
    <w:rsid w:val="001E536A"/>
    <w:rsid w:val="001E59FC"/>
    <w:rsid w:val="001E5B09"/>
    <w:rsid w:val="001E5D05"/>
    <w:rsid w:val="001E602F"/>
    <w:rsid w:val="001E6164"/>
    <w:rsid w:val="001E647E"/>
    <w:rsid w:val="001E64BE"/>
    <w:rsid w:val="001E673B"/>
    <w:rsid w:val="001E6A44"/>
    <w:rsid w:val="001E6A7F"/>
    <w:rsid w:val="001E6B0E"/>
    <w:rsid w:val="001E6FA9"/>
    <w:rsid w:val="001E7089"/>
    <w:rsid w:val="001E7152"/>
    <w:rsid w:val="001E7197"/>
    <w:rsid w:val="001E73FF"/>
    <w:rsid w:val="001E7735"/>
    <w:rsid w:val="001E7874"/>
    <w:rsid w:val="001E79A8"/>
    <w:rsid w:val="001E7C0E"/>
    <w:rsid w:val="001E7CD3"/>
    <w:rsid w:val="001F05CD"/>
    <w:rsid w:val="001F0686"/>
    <w:rsid w:val="001F0724"/>
    <w:rsid w:val="001F0A68"/>
    <w:rsid w:val="001F0BBE"/>
    <w:rsid w:val="001F0E46"/>
    <w:rsid w:val="001F1044"/>
    <w:rsid w:val="001F1156"/>
    <w:rsid w:val="001F1250"/>
    <w:rsid w:val="001F12D7"/>
    <w:rsid w:val="001F1391"/>
    <w:rsid w:val="001F1397"/>
    <w:rsid w:val="001F1423"/>
    <w:rsid w:val="001F14D0"/>
    <w:rsid w:val="001F1769"/>
    <w:rsid w:val="001F1967"/>
    <w:rsid w:val="001F19C5"/>
    <w:rsid w:val="001F1B0E"/>
    <w:rsid w:val="001F1EFE"/>
    <w:rsid w:val="001F23C6"/>
    <w:rsid w:val="001F24F6"/>
    <w:rsid w:val="001F2528"/>
    <w:rsid w:val="001F29B0"/>
    <w:rsid w:val="001F2CB3"/>
    <w:rsid w:val="001F2EE9"/>
    <w:rsid w:val="001F2F09"/>
    <w:rsid w:val="001F3023"/>
    <w:rsid w:val="001F339B"/>
    <w:rsid w:val="001F341B"/>
    <w:rsid w:val="001F34A9"/>
    <w:rsid w:val="001F3EA2"/>
    <w:rsid w:val="001F4162"/>
    <w:rsid w:val="001F44E5"/>
    <w:rsid w:val="001F4638"/>
    <w:rsid w:val="001F4A85"/>
    <w:rsid w:val="001F4BCA"/>
    <w:rsid w:val="001F4DBC"/>
    <w:rsid w:val="001F4EC4"/>
    <w:rsid w:val="001F50D0"/>
    <w:rsid w:val="001F54A8"/>
    <w:rsid w:val="001F559D"/>
    <w:rsid w:val="001F5698"/>
    <w:rsid w:val="001F58C1"/>
    <w:rsid w:val="001F689C"/>
    <w:rsid w:val="001F6DDA"/>
    <w:rsid w:val="001F6E07"/>
    <w:rsid w:val="001F7353"/>
    <w:rsid w:val="001F73EA"/>
    <w:rsid w:val="001F754A"/>
    <w:rsid w:val="001F7596"/>
    <w:rsid w:val="001F76B2"/>
    <w:rsid w:val="001F796B"/>
    <w:rsid w:val="001F7A2D"/>
    <w:rsid w:val="001F7C64"/>
    <w:rsid w:val="001F7F53"/>
    <w:rsid w:val="001F7F78"/>
    <w:rsid w:val="002000C3"/>
    <w:rsid w:val="0020088B"/>
    <w:rsid w:val="00200ACF"/>
    <w:rsid w:val="00200C83"/>
    <w:rsid w:val="00200DB1"/>
    <w:rsid w:val="0020140C"/>
    <w:rsid w:val="00201A79"/>
    <w:rsid w:val="00201ADF"/>
    <w:rsid w:val="00202017"/>
    <w:rsid w:val="00202028"/>
    <w:rsid w:val="00202031"/>
    <w:rsid w:val="00202557"/>
    <w:rsid w:val="002025E7"/>
    <w:rsid w:val="00202784"/>
    <w:rsid w:val="00202CB2"/>
    <w:rsid w:val="002038CE"/>
    <w:rsid w:val="00203B09"/>
    <w:rsid w:val="00203D06"/>
    <w:rsid w:val="00203EF8"/>
    <w:rsid w:val="002040C9"/>
    <w:rsid w:val="002043B0"/>
    <w:rsid w:val="00204420"/>
    <w:rsid w:val="002047FB"/>
    <w:rsid w:val="00204A66"/>
    <w:rsid w:val="00204AA7"/>
    <w:rsid w:val="00205027"/>
    <w:rsid w:val="002055B4"/>
    <w:rsid w:val="002057FE"/>
    <w:rsid w:val="00205DDB"/>
    <w:rsid w:val="00206080"/>
    <w:rsid w:val="002062F2"/>
    <w:rsid w:val="00206DFF"/>
    <w:rsid w:val="00206E1D"/>
    <w:rsid w:val="0020721F"/>
    <w:rsid w:val="00207933"/>
    <w:rsid w:val="00207AB0"/>
    <w:rsid w:val="00207C98"/>
    <w:rsid w:val="00207F02"/>
    <w:rsid w:val="00210106"/>
    <w:rsid w:val="00210187"/>
    <w:rsid w:val="002102F7"/>
    <w:rsid w:val="00210343"/>
    <w:rsid w:val="0021054D"/>
    <w:rsid w:val="002113B1"/>
    <w:rsid w:val="002116B7"/>
    <w:rsid w:val="00211779"/>
    <w:rsid w:val="002119E9"/>
    <w:rsid w:val="00211C9E"/>
    <w:rsid w:val="00211D41"/>
    <w:rsid w:val="00211F4B"/>
    <w:rsid w:val="0021252D"/>
    <w:rsid w:val="00212B68"/>
    <w:rsid w:val="00212C8A"/>
    <w:rsid w:val="002135A1"/>
    <w:rsid w:val="0021363A"/>
    <w:rsid w:val="0021363D"/>
    <w:rsid w:val="00213F07"/>
    <w:rsid w:val="002144B8"/>
    <w:rsid w:val="0021487E"/>
    <w:rsid w:val="00215572"/>
    <w:rsid w:val="00215635"/>
    <w:rsid w:val="00215782"/>
    <w:rsid w:val="002157D6"/>
    <w:rsid w:val="00215F82"/>
    <w:rsid w:val="00216084"/>
    <w:rsid w:val="0021646C"/>
    <w:rsid w:val="0021652E"/>
    <w:rsid w:val="002166CF"/>
    <w:rsid w:val="00216ADD"/>
    <w:rsid w:val="00216D7A"/>
    <w:rsid w:val="0021764F"/>
    <w:rsid w:val="00217779"/>
    <w:rsid w:val="0021791C"/>
    <w:rsid w:val="00217A33"/>
    <w:rsid w:val="00217C54"/>
    <w:rsid w:val="00217C7D"/>
    <w:rsid w:val="00220167"/>
    <w:rsid w:val="002202A7"/>
    <w:rsid w:val="00220889"/>
    <w:rsid w:val="00220DCE"/>
    <w:rsid w:val="00220FD5"/>
    <w:rsid w:val="00221C16"/>
    <w:rsid w:val="00221CD6"/>
    <w:rsid w:val="00221D2D"/>
    <w:rsid w:val="002220B2"/>
    <w:rsid w:val="002221BE"/>
    <w:rsid w:val="0022220B"/>
    <w:rsid w:val="002222A9"/>
    <w:rsid w:val="002228CB"/>
    <w:rsid w:val="00223538"/>
    <w:rsid w:val="002236FE"/>
    <w:rsid w:val="00223ADE"/>
    <w:rsid w:val="00223CD6"/>
    <w:rsid w:val="00223CF6"/>
    <w:rsid w:val="002240B3"/>
    <w:rsid w:val="0022424F"/>
    <w:rsid w:val="002249E0"/>
    <w:rsid w:val="00224C96"/>
    <w:rsid w:val="00224CB8"/>
    <w:rsid w:val="00224D31"/>
    <w:rsid w:val="00225496"/>
    <w:rsid w:val="002257E9"/>
    <w:rsid w:val="002258C5"/>
    <w:rsid w:val="002258D0"/>
    <w:rsid w:val="00225D1B"/>
    <w:rsid w:val="00225D24"/>
    <w:rsid w:val="0022608F"/>
    <w:rsid w:val="00226434"/>
    <w:rsid w:val="0022647D"/>
    <w:rsid w:val="002274B0"/>
    <w:rsid w:val="00227737"/>
    <w:rsid w:val="00227980"/>
    <w:rsid w:val="00227DEC"/>
    <w:rsid w:val="002303F6"/>
    <w:rsid w:val="00230411"/>
    <w:rsid w:val="002305ED"/>
    <w:rsid w:val="002308D7"/>
    <w:rsid w:val="00230A17"/>
    <w:rsid w:val="00230B23"/>
    <w:rsid w:val="00230CB2"/>
    <w:rsid w:val="00230E6F"/>
    <w:rsid w:val="0023182F"/>
    <w:rsid w:val="00231BBE"/>
    <w:rsid w:val="00231BDD"/>
    <w:rsid w:val="002328D1"/>
    <w:rsid w:val="00232D7E"/>
    <w:rsid w:val="00232FE3"/>
    <w:rsid w:val="00233112"/>
    <w:rsid w:val="002333F5"/>
    <w:rsid w:val="002335BE"/>
    <w:rsid w:val="00233704"/>
    <w:rsid w:val="00233EFD"/>
    <w:rsid w:val="00234346"/>
    <w:rsid w:val="00234556"/>
    <w:rsid w:val="002349B8"/>
    <w:rsid w:val="00234F20"/>
    <w:rsid w:val="00234F96"/>
    <w:rsid w:val="0023537B"/>
    <w:rsid w:val="00235502"/>
    <w:rsid w:val="002355A2"/>
    <w:rsid w:val="002359F9"/>
    <w:rsid w:val="00235E7D"/>
    <w:rsid w:val="00235F25"/>
    <w:rsid w:val="00236035"/>
    <w:rsid w:val="002360E3"/>
    <w:rsid w:val="00236144"/>
    <w:rsid w:val="002361C5"/>
    <w:rsid w:val="00236C33"/>
    <w:rsid w:val="00236DA0"/>
    <w:rsid w:val="00236FB2"/>
    <w:rsid w:val="0023706E"/>
    <w:rsid w:val="002370F4"/>
    <w:rsid w:val="0023730C"/>
    <w:rsid w:val="002373A8"/>
    <w:rsid w:val="002375A3"/>
    <w:rsid w:val="00237601"/>
    <w:rsid w:val="0023795C"/>
    <w:rsid w:val="00237A7C"/>
    <w:rsid w:val="00237BC8"/>
    <w:rsid w:val="00237C94"/>
    <w:rsid w:val="00237E0A"/>
    <w:rsid w:val="00240055"/>
    <w:rsid w:val="0024079B"/>
    <w:rsid w:val="002409FB"/>
    <w:rsid w:val="00240E02"/>
    <w:rsid w:val="00241008"/>
    <w:rsid w:val="0024137B"/>
    <w:rsid w:val="002416AB"/>
    <w:rsid w:val="002417A1"/>
    <w:rsid w:val="002417D7"/>
    <w:rsid w:val="002417E4"/>
    <w:rsid w:val="002417EE"/>
    <w:rsid w:val="00241903"/>
    <w:rsid w:val="00241BEF"/>
    <w:rsid w:val="00241C1E"/>
    <w:rsid w:val="00241F64"/>
    <w:rsid w:val="002426F4"/>
    <w:rsid w:val="00242867"/>
    <w:rsid w:val="00242C48"/>
    <w:rsid w:val="002432EE"/>
    <w:rsid w:val="002432F4"/>
    <w:rsid w:val="00243569"/>
    <w:rsid w:val="002435ED"/>
    <w:rsid w:val="00243605"/>
    <w:rsid w:val="00243922"/>
    <w:rsid w:val="00243C1F"/>
    <w:rsid w:val="00243E3F"/>
    <w:rsid w:val="002440F0"/>
    <w:rsid w:val="002445D8"/>
    <w:rsid w:val="00244F5D"/>
    <w:rsid w:val="00245C8A"/>
    <w:rsid w:val="00245E77"/>
    <w:rsid w:val="00246449"/>
    <w:rsid w:val="00246500"/>
    <w:rsid w:val="00246E12"/>
    <w:rsid w:val="0024705C"/>
    <w:rsid w:val="0024709D"/>
    <w:rsid w:val="002472A0"/>
    <w:rsid w:val="00247423"/>
    <w:rsid w:val="002476B6"/>
    <w:rsid w:val="0024778A"/>
    <w:rsid w:val="0024792D"/>
    <w:rsid w:val="00247FDA"/>
    <w:rsid w:val="00250011"/>
    <w:rsid w:val="00250154"/>
    <w:rsid w:val="00251450"/>
    <w:rsid w:val="00251745"/>
    <w:rsid w:val="0025197C"/>
    <w:rsid w:val="0025199B"/>
    <w:rsid w:val="00251A35"/>
    <w:rsid w:val="00251E11"/>
    <w:rsid w:val="00251E4D"/>
    <w:rsid w:val="00252282"/>
    <w:rsid w:val="00252A12"/>
    <w:rsid w:val="00252A2B"/>
    <w:rsid w:val="00252C5B"/>
    <w:rsid w:val="00252CAD"/>
    <w:rsid w:val="00252E5C"/>
    <w:rsid w:val="00252F4F"/>
    <w:rsid w:val="002532EA"/>
    <w:rsid w:val="0025360C"/>
    <w:rsid w:val="0025369B"/>
    <w:rsid w:val="0025371A"/>
    <w:rsid w:val="00253845"/>
    <w:rsid w:val="00253AAF"/>
    <w:rsid w:val="00253CB3"/>
    <w:rsid w:val="00253D92"/>
    <w:rsid w:val="00253E21"/>
    <w:rsid w:val="002542B9"/>
    <w:rsid w:val="00254305"/>
    <w:rsid w:val="002547B4"/>
    <w:rsid w:val="00254B93"/>
    <w:rsid w:val="002550F6"/>
    <w:rsid w:val="002553AB"/>
    <w:rsid w:val="00255558"/>
    <w:rsid w:val="00255983"/>
    <w:rsid w:val="00255ACA"/>
    <w:rsid w:val="00255CE4"/>
    <w:rsid w:val="00256212"/>
    <w:rsid w:val="00256680"/>
    <w:rsid w:val="0025685B"/>
    <w:rsid w:val="00256D47"/>
    <w:rsid w:val="00257648"/>
    <w:rsid w:val="0025791A"/>
    <w:rsid w:val="00257B60"/>
    <w:rsid w:val="00257E6F"/>
    <w:rsid w:val="00257F62"/>
    <w:rsid w:val="002602B9"/>
    <w:rsid w:val="00260432"/>
    <w:rsid w:val="0026044A"/>
    <w:rsid w:val="002608BC"/>
    <w:rsid w:val="00260931"/>
    <w:rsid w:val="00260A43"/>
    <w:rsid w:val="00260BF7"/>
    <w:rsid w:val="00260C84"/>
    <w:rsid w:val="00260FD5"/>
    <w:rsid w:val="0026136A"/>
    <w:rsid w:val="00261541"/>
    <w:rsid w:val="0026160E"/>
    <w:rsid w:val="0026163F"/>
    <w:rsid w:val="00261B7A"/>
    <w:rsid w:val="00261E5B"/>
    <w:rsid w:val="0026201D"/>
    <w:rsid w:val="0026273D"/>
    <w:rsid w:val="00262774"/>
    <w:rsid w:val="002627C1"/>
    <w:rsid w:val="00262821"/>
    <w:rsid w:val="00262CED"/>
    <w:rsid w:val="00262F44"/>
    <w:rsid w:val="00263071"/>
    <w:rsid w:val="0026351F"/>
    <w:rsid w:val="0026372F"/>
    <w:rsid w:val="002639F3"/>
    <w:rsid w:val="00263AC4"/>
    <w:rsid w:val="00263CA6"/>
    <w:rsid w:val="00263D4D"/>
    <w:rsid w:val="00263E6A"/>
    <w:rsid w:val="00263F1F"/>
    <w:rsid w:val="00263F4A"/>
    <w:rsid w:val="00264025"/>
    <w:rsid w:val="00264093"/>
    <w:rsid w:val="00264094"/>
    <w:rsid w:val="002641A0"/>
    <w:rsid w:val="002645E6"/>
    <w:rsid w:val="002648D6"/>
    <w:rsid w:val="00264D0B"/>
    <w:rsid w:val="00264E16"/>
    <w:rsid w:val="00265012"/>
    <w:rsid w:val="00265242"/>
    <w:rsid w:val="00265E73"/>
    <w:rsid w:val="0026601E"/>
    <w:rsid w:val="0026642D"/>
    <w:rsid w:val="0026711C"/>
    <w:rsid w:val="002676FC"/>
    <w:rsid w:val="00267DA8"/>
    <w:rsid w:val="00267E82"/>
    <w:rsid w:val="00267F29"/>
    <w:rsid w:val="00267F48"/>
    <w:rsid w:val="00270362"/>
    <w:rsid w:val="00270378"/>
    <w:rsid w:val="00270388"/>
    <w:rsid w:val="002703E7"/>
    <w:rsid w:val="0027044C"/>
    <w:rsid w:val="0027075A"/>
    <w:rsid w:val="00270A01"/>
    <w:rsid w:val="00270AE1"/>
    <w:rsid w:val="00270CC1"/>
    <w:rsid w:val="00270D1E"/>
    <w:rsid w:val="00270DAE"/>
    <w:rsid w:val="00270DC2"/>
    <w:rsid w:val="00270F8F"/>
    <w:rsid w:val="002711A2"/>
    <w:rsid w:val="002711CD"/>
    <w:rsid w:val="00271CD7"/>
    <w:rsid w:val="0027238B"/>
    <w:rsid w:val="002724DA"/>
    <w:rsid w:val="002733A9"/>
    <w:rsid w:val="00273E6C"/>
    <w:rsid w:val="0027448F"/>
    <w:rsid w:val="00274A5B"/>
    <w:rsid w:val="00274B3F"/>
    <w:rsid w:val="00274B4E"/>
    <w:rsid w:val="0027522D"/>
    <w:rsid w:val="00275425"/>
    <w:rsid w:val="002756DD"/>
    <w:rsid w:val="00275868"/>
    <w:rsid w:val="00275A13"/>
    <w:rsid w:val="00275DEC"/>
    <w:rsid w:val="00275F5A"/>
    <w:rsid w:val="002760BC"/>
    <w:rsid w:val="00276657"/>
    <w:rsid w:val="002768E8"/>
    <w:rsid w:val="00276EC3"/>
    <w:rsid w:val="00277005"/>
    <w:rsid w:val="00277097"/>
    <w:rsid w:val="0027721C"/>
    <w:rsid w:val="002772E4"/>
    <w:rsid w:val="00277550"/>
    <w:rsid w:val="002776A6"/>
    <w:rsid w:val="00277765"/>
    <w:rsid w:val="00280527"/>
    <w:rsid w:val="002805E4"/>
    <w:rsid w:val="00280E8B"/>
    <w:rsid w:val="00280E9C"/>
    <w:rsid w:val="002811F9"/>
    <w:rsid w:val="0028179A"/>
    <w:rsid w:val="00281BAE"/>
    <w:rsid w:val="00281DEB"/>
    <w:rsid w:val="00281F9E"/>
    <w:rsid w:val="002821CF"/>
    <w:rsid w:val="00282752"/>
    <w:rsid w:val="00282889"/>
    <w:rsid w:val="002828E9"/>
    <w:rsid w:val="00282D67"/>
    <w:rsid w:val="00282ED2"/>
    <w:rsid w:val="0028316A"/>
    <w:rsid w:val="0028342F"/>
    <w:rsid w:val="00283479"/>
    <w:rsid w:val="00283605"/>
    <w:rsid w:val="0028378E"/>
    <w:rsid w:val="0028393B"/>
    <w:rsid w:val="00283D95"/>
    <w:rsid w:val="002840DA"/>
    <w:rsid w:val="00284634"/>
    <w:rsid w:val="0028479C"/>
    <w:rsid w:val="00284881"/>
    <w:rsid w:val="00284EFD"/>
    <w:rsid w:val="0028542A"/>
    <w:rsid w:val="0028561E"/>
    <w:rsid w:val="002856D2"/>
    <w:rsid w:val="002857E6"/>
    <w:rsid w:val="00285862"/>
    <w:rsid w:val="00285B14"/>
    <w:rsid w:val="00285BA8"/>
    <w:rsid w:val="00285F5C"/>
    <w:rsid w:val="0028626D"/>
    <w:rsid w:val="002862D1"/>
    <w:rsid w:val="002862E0"/>
    <w:rsid w:val="00286577"/>
    <w:rsid w:val="00286639"/>
    <w:rsid w:val="002867D2"/>
    <w:rsid w:val="00286A2F"/>
    <w:rsid w:val="00286D48"/>
    <w:rsid w:val="002870F1"/>
    <w:rsid w:val="002874CC"/>
    <w:rsid w:val="002878D2"/>
    <w:rsid w:val="00287DEF"/>
    <w:rsid w:val="00290193"/>
    <w:rsid w:val="002907E0"/>
    <w:rsid w:val="00290A92"/>
    <w:rsid w:val="00290B30"/>
    <w:rsid w:val="00290B89"/>
    <w:rsid w:val="002910DF"/>
    <w:rsid w:val="002912B5"/>
    <w:rsid w:val="002913F6"/>
    <w:rsid w:val="002914F3"/>
    <w:rsid w:val="00291742"/>
    <w:rsid w:val="0029179A"/>
    <w:rsid w:val="0029186B"/>
    <w:rsid w:val="00291C56"/>
    <w:rsid w:val="00291CF7"/>
    <w:rsid w:val="00291EAE"/>
    <w:rsid w:val="00291EE1"/>
    <w:rsid w:val="00292142"/>
    <w:rsid w:val="00292182"/>
    <w:rsid w:val="002924ED"/>
    <w:rsid w:val="0029281C"/>
    <w:rsid w:val="00292CBE"/>
    <w:rsid w:val="0029329E"/>
    <w:rsid w:val="002938AA"/>
    <w:rsid w:val="0029395C"/>
    <w:rsid w:val="002939BB"/>
    <w:rsid w:val="00293E77"/>
    <w:rsid w:val="002940A5"/>
    <w:rsid w:val="00294E1E"/>
    <w:rsid w:val="00294FC4"/>
    <w:rsid w:val="002950ED"/>
    <w:rsid w:val="0029534A"/>
    <w:rsid w:val="002954E4"/>
    <w:rsid w:val="00295561"/>
    <w:rsid w:val="002958C2"/>
    <w:rsid w:val="0029595D"/>
    <w:rsid w:val="002959D3"/>
    <w:rsid w:val="00295EF3"/>
    <w:rsid w:val="00296292"/>
    <w:rsid w:val="00296308"/>
    <w:rsid w:val="0029665A"/>
    <w:rsid w:val="00296CDE"/>
    <w:rsid w:val="00296E05"/>
    <w:rsid w:val="00297232"/>
    <w:rsid w:val="00297B7C"/>
    <w:rsid w:val="00297BC6"/>
    <w:rsid w:val="00297F73"/>
    <w:rsid w:val="002A0148"/>
    <w:rsid w:val="002A02B7"/>
    <w:rsid w:val="002A086C"/>
    <w:rsid w:val="002A0E64"/>
    <w:rsid w:val="002A0F60"/>
    <w:rsid w:val="002A112B"/>
    <w:rsid w:val="002A12B9"/>
    <w:rsid w:val="002A144A"/>
    <w:rsid w:val="002A144C"/>
    <w:rsid w:val="002A1545"/>
    <w:rsid w:val="002A154E"/>
    <w:rsid w:val="002A1860"/>
    <w:rsid w:val="002A1BEA"/>
    <w:rsid w:val="002A24B8"/>
    <w:rsid w:val="002A2F42"/>
    <w:rsid w:val="002A3160"/>
    <w:rsid w:val="002A3289"/>
    <w:rsid w:val="002A34B1"/>
    <w:rsid w:val="002A34ED"/>
    <w:rsid w:val="002A387E"/>
    <w:rsid w:val="002A3D6A"/>
    <w:rsid w:val="002A4501"/>
    <w:rsid w:val="002A4B51"/>
    <w:rsid w:val="002A4CD5"/>
    <w:rsid w:val="002A4E29"/>
    <w:rsid w:val="002A52DC"/>
    <w:rsid w:val="002A631B"/>
    <w:rsid w:val="002A63DE"/>
    <w:rsid w:val="002A6617"/>
    <w:rsid w:val="002A6811"/>
    <w:rsid w:val="002A6A99"/>
    <w:rsid w:val="002A6E0A"/>
    <w:rsid w:val="002A7369"/>
    <w:rsid w:val="002A788F"/>
    <w:rsid w:val="002A7E21"/>
    <w:rsid w:val="002B046E"/>
    <w:rsid w:val="002B0777"/>
    <w:rsid w:val="002B083B"/>
    <w:rsid w:val="002B0852"/>
    <w:rsid w:val="002B164B"/>
    <w:rsid w:val="002B17D2"/>
    <w:rsid w:val="002B1C5A"/>
    <w:rsid w:val="002B1C6B"/>
    <w:rsid w:val="002B1ECA"/>
    <w:rsid w:val="002B1FEF"/>
    <w:rsid w:val="002B201B"/>
    <w:rsid w:val="002B238F"/>
    <w:rsid w:val="002B239B"/>
    <w:rsid w:val="002B2517"/>
    <w:rsid w:val="002B25CE"/>
    <w:rsid w:val="002B2C8A"/>
    <w:rsid w:val="002B2D3D"/>
    <w:rsid w:val="002B2D5D"/>
    <w:rsid w:val="002B333C"/>
    <w:rsid w:val="002B3363"/>
    <w:rsid w:val="002B38EB"/>
    <w:rsid w:val="002B3CAD"/>
    <w:rsid w:val="002B4322"/>
    <w:rsid w:val="002B4569"/>
    <w:rsid w:val="002B4909"/>
    <w:rsid w:val="002B4987"/>
    <w:rsid w:val="002B49FE"/>
    <w:rsid w:val="002B4C09"/>
    <w:rsid w:val="002B4E0F"/>
    <w:rsid w:val="002B4E6F"/>
    <w:rsid w:val="002B5589"/>
    <w:rsid w:val="002B55B5"/>
    <w:rsid w:val="002B55F1"/>
    <w:rsid w:val="002B5693"/>
    <w:rsid w:val="002B56D4"/>
    <w:rsid w:val="002B5893"/>
    <w:rsid w:val="002B5C85"/>
    <w:rsid w:val="002B5D17"/>
    <w:rsid w:val="002B5ED5"/>
    <w:rsid w:val="002B61AF"/>
    <w:rsid w:val="002B6338"/>
    <w:rsid w:val="002B66B8"/>
    <w:rsid w:val="002B682B"/>
    <w:rsid w:val="002B6C95"/>
    <w:rsid w:val="002B6E02"/>
    <w:rsid w:val="002B704F"/>
    <w:rsid w:val="002B7316"/>
    <w:rsid w:val="002B742C"/>
    <w:rsid w:val="002B74F0"/>
    <w:rsid w:val="002B7956"/>
    <w:rsid w:val="002B7A06"/>
    <w:rsid w:val="002B7D05"/>
    <w:rsid w:val="002C008D"/>
    <w:rsid w:val="002C0129"/>
    <w:rsid w:val="002C03BA"/>
    <w:rsid w:val="002C08CC"/>
    <w:rsid w:val="002C0953"/>
    <w:rsid w:val="002C09DF"/>
    <w:rsid w:val="002C0EEE"/>
    <w:rsid w:val="002C1154"/>
    <w:rsid w:val="002C1D95"/>
    <w:rsid w:val="002C2147"/>
    <w:rsid w:val="002C23FE"/>
    <w:rsid w:val="002C28FD"/>
    <w:rsid w:val="002C2AE9"/>
    <w:rsid w:val="002C2AF6"/>
    <w:rsid w:val="002C2BD7"/>
    <w:rsid w:val="002C4473"/>
    <w:rsid w:val="002C44C2"/>
    <w:rsid w:val="002C4516"/>
    <w:rsid w:val="002C473A"/>
    <w:rsid w:val="002C4AE1"/>
    <w:rsid w:val="002C4D3A"/>
    <w:rsid w:val="002C578D"/>
    <w:rsid w:val="002C57BC"/>
    <w:rsid w:val="002C57C3"/>
    <w:rsid w:val="002C5B4B"/>
    <w:rsid w:val="002C5B83"/>
    <w:rsid w:val="002C6041"/>
    <w:rsid w:val="002C642B"/>
    <w:rsid w:val="002C6C82"/>
    <w:rsid w:val="002C6E0E"/>
    <w:rsid w:val="002C7598"/>
    <w:rsid w:val="002C78DF"/>
    <w:rsid w:val="002C7B71"/>
    <w:rsid w:val="002C7BDE"/>
    <w:rsid w:val="002C7C0D"/>
    <w:rsid w:val="002C7F16"/>
    <w:rsid w:val="002D0062"/>
    <w:rsid w:val="002D00D1"/>
    <w:rsid w:val="002D0647"/>
    <w:rsid w:val="002D07D7"/>
    <w:rsid w:val="002D0A1A"/>
    <w:rsid w:val="002D0A60"/>
    <w:rsid w:val="002D0B9E"/>
    <w:rsid w:val="002D0D0D"/>
    <w:rsid w:val="002D0FC6"/>
    <w:rsid w:val="002D10DA"/>
    <w:rsid w:val="002D1810"/>
    <w:rsid w:val="002D1821"/>
    <w:rsid w:val="002D198F"/>
    <w:rsid w:val="002D2E58"/>
    <w:rsid w:val="002D2FE4"/>
    <w:rsid w:val="002D353E"/>
    <w:rsid w:val="002D360D"/>
    <w:rsid w:val="002D36A0"/>
    <w:rsid w:val="002D39FD"/>
    <w:rsid w:val="002D3B17"/>
    <w:rsid w:val="002D3E9D"/>
    <w:rsid w:val="002D3FB6"/>
    <w:rsid w:val="002D440F"/>
    <w:rsid w:val="002D4493"/>
    <w:rsid w:val="002D4978"/>
    <w:rsid w:val="002D4A44"/>
    <w:rsid w:val="002D4A83"/>
    <w:rsid w:val="002D4D74"/>
    <w:rsid w:val="002D4DED"/>
    <w:rsid w:val="002D4EBF"/>
    <w:rsid w:val="002D5060"/>
    <w:rsid w:val="002D5278"/>
    <w:rsid w:val="002D57A1"/>
    <w:rsid w:val="002D590E"/>
    <w:rsid w:val="002D591B"/>
    <w:rsid w:val="002D5B02"/>
    <w:rsid w:val="002D5CBC"/>
    <w:rsid w:val="002D5F58"/>
    <w:rsid w:val="002D60D6"/>
    <w:rsid w:val="002D61DA"/>
    <w:rsid w:val="002D6257"/>
    <w:rsid w:val="002D6376"/>
    <w:rsid w:val="002D6488"/>
    <w:rsid w:val="002D698C"/>
    <w:rsid w:val="002D6A4E"/>
    <w:rsid w:val="002D72AE"/>
    <w:rsid w:val="002D73C2"/>
    <w:rsid w:val="002D7798"/>
    <w:rsid w:val="002D7CA6"/>
    <w:rsid w:val="002D7E2B"/>
    <w:rsid w:val="002E04A8"/>
    <w:rsid w:val="002E0529"/>
    <w:rsid w:val="002E062E"/>
    <w:rsid w:val="002E088A"/>
    <w:rsid w:val="002E08E4"/>
    <w:rsid w:val="002E0A8D"/>
    <w:rsid w:val="002E0CFF"/>
    <w:rsid w:val="002E0E17"/>
    <w:rsid w:val="002E102B"/>
    <w:rsid w:val="002E1091"/>
    <w:rsid w:val="002E1359"/>
    <w:rsid w:val="002E1550"/>
    <w:rsid w:val="002E16EA"/>
    <w:rsid w:val="002E17D3"/>
    <w:rsid w:val="002E19A5"/>
    <w:rsid w:val="002E1DFD"/>
    <w:rsid w:val="002E1E2D"/>
    <w:rsid w:val="002E1EF6"/>
    <w:rsid w:val="002E206A"/>
    <w:rsid w:val="002E216D"/>
    <w:rsid w:val="002E23C1"/>
    <w:rsid w:val="002E23F2"/>
    <w:rsid w:val="002E2595"/>
    <w:rsid w:val="002E2A06"/>
    <w:rsid w:val="002E2CFB"/>
    <w:rsid w:val="002E38EB"/>
    <w:rsid w:val="002E421A"/>
    <w:rsid w:val="002E4256"/>
    <w:rsid w:val="002E4346"/>
    <w:rsid w:val="002E46BD"/>
    <w:rsid w:val="002E4849"/>
    <w:rsid w:val="002E4B9C"/>
    <w:rsid w:val="002E4BD3"/>
    <w:rsid w:val="002E59EB"/>
    <w:rsid w:val="002E5A9E"/>
    <w:rsid w:val="002E5AC4"/>
    <w:rsid w:val="002E649A"/>
    <w:rsid w:val="002E6509"/>
    <w:rsid w:val="002E6521"/>
    <w:rsid w:val="002E6987"/>
    <w:rsid w:val="002E6B0B"/>
    <w:rsid w:val="002E6D5D"/>
    <w:rsid w:val="002E7538"/>
    <w:rsid w:val="002E796E"/>
    <w:rsid w:val="002E7DC0"/>
    <w:rsid w:val="002E7EE1"/>
    <w:rsid w:val="002E7FEA"/>
    <w:rsid w:val="002F0488"/>
    <w:rsid w:val="002F0702"/>
    <w:rsid w:val="002F083D"/>
    <w:rsid w:val="002F08AE"/>
    <w:rsid w:val="002F0B17"/>
    <w:rsid w:val="002F0B37"/>
    <w:rsid w:val="002F0DEE"/>
    <w:rsid w:val="002F18BD"/>
    <w:rsid w:val="002F1B1D"/>
    <w:rsid w:val="002F2101"/>
    <w:rsid w:val="002F2315"/>
    <w:rsid w:val="002F25C1"/>
    <w:rsid w:val="002F284A"/>
    <w:rsid w:val="002F293F"/>
    <w:rsid w:val="002F2A24"/>
    <w:rsid w:val="002F346F"/>
    <w:rsid w:val="002F34A7"/>
    <w:rsid w:val="002F3570"/>
    <w:rsid w:val="002F3B75"/>
    <w:rsid w:val="002F3C98"/>
    <w:rsid w:val="002F3D76"/>
    <w:rsid w:val="002F3F07"/>
    <w:rsid w:val="002F403F"/>
    <w:rsid w:val="002F438F"/>
    <w:rsid w:val="002F475D"/>
    <w:rsid w:val="002F486C"/>
    <w:rsid w:val="002F4ACA"/>
    <w:rsid w:val="002F4C43"/>
    <w:rsid w:val="002F5350"/>
    <w:rsid w:val="002F5448"/>
    <w:rsid w:val="002F5469"/>
    <w:rsid w:val="002F551F"/>
    <w:rsid w:val="002F55CB"/>
    <w:rsid w:val="002F5A6C"/>
    <w:rsid w:val="002F62D8"/>
    <w:rsid w:val="002F66FD"/>
    <w:rsid w:val="002F6807"/>
    <w:rsid w:val="002F6B06"/>
    <w:rsid w:val="002F7000"/>
    <w:rsid w:val="002F7076"/>
    <w:rsid w:val="002F70F6"/>
    <w:rsid w:val="002F76A1"/>
    <w:rsid w:val="002F77D5"/>
    <w:rsid w:val="002F785B"/>
    <w:rsid w:val="002F7866"/>
    <w:rsid w:val="002F7900"/>
    <w:rsid w:val="002F7B40"/>
    <w:rsid w:val="002F7DA6"/>
    <w:rsid w:val="002F7E84"/>
    <w:rsid w:val="002F7F78"/>
    <w:rsid w:val="00300078"/>
    <w:rsid w:val="003001BD"/>
    <w:rsid w:val="00300277"/>
    <w:rsid w:val="00300302"/>
    <w:rsid w:val="00300661"/>
    <w:rsid w:val="00300A0F"/>
    <w:rsid w:val="00300B2B"/>
    <w:rsid w:val="00300B47"/>
    <w:rsid w:val="00300B4F"/>
    <w:rsid w:val="00300C31"/>
    <w:rsid w:val="00300DA6"/>
    <w:rsid w:val="00300FF0"/>
    <w:rsid w:val="0030108D"/>
    <w:rsid w:val="0030170D"/>
    <w:rsid w:val="003017DF"/>
    <w:rsid w:val="00301E0D"/>
    <w:rsid w:val="00302399"/>
    <w:rsid w:val="003024D5"/>
    <w:rsid w:val="0030306C"/>
    <w:rsid w:val="003032D9"/>
    <w:rsid w:val="0030332F"/>
    <w:rsid w:val="003033F8"/>
    <w:rsid w:val="00303834"/>
    <w:rsid w:val="003039E6"/>
    <w:rsid w:val="00303CEF"/>
    <w:rsid w:val="00304302"/>
    <w:rsid w:val="00304489"/>
    <w:rsid w:val="00304583"/>
    <w:rsid w:val="00304594"/>
    <w:rsid w:val="0030464E"/>
    <w:rsid w:val="00304BF5"/>
    <w:rsid w:val="00304E7E"/>
    <w:rsid w:val="003053EC"/>
    <w:rsid w:val="00305BC0"/>
    <w:rsid w:val="00305C1E"/>
    <w:rsid w:val="00305E6E"/>
    <w:rsid w:val="00306657"/>
    <w:rsid w:val="0030680E"/>
    <w:rsid w:val="00306B06"/>
    <w:rsid w:val="0030750B"/>
    <w:rsid w:val="00307659"/>
    <w:rsid w:val="00307FA9"/>
    <w:rsid w:val="00307FD5"/>
    <w:rsid w:val="003107FD"/>
    <w:rsid w:val="00310D73"/>
    <w:rsid w:val="00310FE5"/>
    <w:rsid w:val="00311185"/>
    <w:rsid w:val="00311594"/>
    <w:rsid w:val="003115C7"/>
    <w:rsid w:val="003116A7"/>
    <w:rsid w:val="00311AD3"/>
    <w:rsid w:val="00311AF5"/>
    <w:rsid w:val="00311BA4"/>
    <w:rsid w:val="00311C00"/>
    <w:rsid w:val="00311D09"/>
    <w:rsid w:val="00311D7F"/>
    <w:rsid w:val="0031213F"/>
    <w:rsid w:val="00312159"/>
    <w:rsid w:val="003122FE"/>
    <w:rsid w:val="00312490"/>
    <w:rsid w:val="00312510"/>
    <w:rsid w:val="003125B8"/>
    <w:rsid w:val="0031369B"/>
    <w:rsid w:val="00313867"/>
    <w:rsid w:val="003139A5"/>
    <w:rsid w:val="003149D3"/>
    <w:rsid w:val="00314C0B"/>
    <w:rsid w:val="00314CFC"/>
    <w:rsid w:val="00314D92"/>
    <w:rsid w:val="003150D7"/>
    <w:rsid w:val="0031523F"/>
    <w:rsid w:val="00315CE8"/>
    <w:rsid w:val="00315F20"/>
    <w:rsid w:val="003160AA"/>
    <w:rsid w:val="00316869"/>
    <w:rsid w:val="00316CD0"/>
    <w:rsid w:val="00316E67"/>
    <w:rsid w:val="0031763C"/>
    <w:rsid w:val="003177B0"/>
    <w:rsid w:val="00317A69"/>
    <w:rsid w:val="00317ABF"/>
    <w:rsid w:val="00320240"/>
    <w:rsid w:val="0032026E"/>
    <w:rsid w:val="00320386"/>
    <w:rsid w:val="003203FA"/>
    <w:rsid w:val="0032075E"/>
    <w:rsid w:val="00320A1A"/>
    <w:rsid w:val="00320A4A"/>
    <w:rsid w:val="00320C47"/>
    <w:rsid w:val="00320CB3"/>
    <w:rsid w:val="00320D35"/>
    <w:rsid w:val="003213D1"/>
    <w:rsid w:val="00321418"/>
    <w:rsid w:val="00321507"/>
    <w:rsid w:val="0032171A"/>
    <w:rsid w:val="0032176D"/>
    <w:rsid w:val="00321819"/>
    <w:rsid w:val="00321BEC"/>
    <w:rsid w:val="00321CC5"/>
    <w:rsid w:val="00321D22"/>
    <w:rsid w:val="00321E19"/>
    <w:rsid w:val="00321F4B"/>
    <w:rsid w:val="003220A8"/>
    <w:rsid w:val="0032222D"/>
    <w:rsid w:val="00322455"/>
    <w:rsid w:val="003225BC"/>
    <w:rsid w:val="003226B9"/>
    <w:rsid w:val="0032275F"/>
    <w:rsid w:val="0032290A"/>
    <w:rsid w:val="00322A49"/>
    <w:rsid w:val="00322C53"/>
    <w:rsid w:val="00322CA3"/>
    <w:rsid w:val="00322CDA"/>
    <w:rsid w:val="00322D14"/>
    <w:rsid w:val="00322DA6"/>
    <w:rsid w:val="00323446"/>
    <w:rsid w:val="003239E2"/>
    <w:rsid w:val="00323A10"/>
    <w:rsid w:val="00323A95"/>
    <w:rsid w:val="00323DBE"/>
    <w:rsid w:val="00323DE5"/>
    <w:rsid w:val="003241DD"/>
    <w:rsid w:val="00324280"/>
    <w:rsid w:val="003245FF"/>
    <w:rsid w:val="003247B2"/>
    <w:rsid w:val="00324EBD"/>
    <w:rsid w:val="003254D2"/>
    <w:rsid w:val="003256FC"/>
    <w:rsid w:val="00325716"/>
    <w:rsid w:val="00325B57"/>
    <w:rsid w:val="00325BD7"/>
    <w:rsid w:val="00325DD5"/>
    <w:rsid w:val="00325F19"/>
    <w:rsid w:val="00326052"/>
    <w:rsid w:val="00326076"/>
    <w:rsid w:val="003260EB"/>
    <w:rsid w:val="003263EC"/>
    <w:rsid w:val="003279F1"/>
    <w:rsid w:val="00327BCE"/>
    <w:rsid w:val="00327C88"/>
    <w:rsid w:val="00327CA8"/>
    <w:rsid w:val="00327DA7"/>
    <w:rsid w:val="003300EE"/>
    <w:rsid w:val="00330776"/>
    <w:rsid w:val="00330A53"/>
    <w:rsid w:val="00330DA7"/>
    <w:rsid w:val="00331012"/>
    <w:rsid w:val="00331930"/>
    <w:rsid w:val="00331BDA"/>
    <w:rsid w:val="00331E88"/>
    <w:rsid w:val="00331FA0"/>
    <w:rsid w:val="00332327"/>
    <w:rsid w:val="00332358"/>
    <w:rsid w:val="00332398"/>
    <w:rsid w:val="003323C3"/>
    <w:rsid w:val="003327A1"/>
    <w:rsid w:val="00332902"/>
    <w:rsid w:val="0033294B"/>
    <w:rsid w:val="0033340B"/>
    <w:rsid w:val="00333582"/>
    <w:rsid w:val="003338C7"/>
    <w:rsid w:val="00333AAC"/>
    <w:rsid w:val="00333C42"/>
    <w:rsid w:val="00333FA6"/>
    <w:rsid w:val="0033423B"/>
    <w:rsid w:val="0033432E"/>
    <w:rsid w:val="003346AC"/>
    <w:rsid w:val="003346BF"/>
    <w:rsid w:val="0033478D"/>
    <w:rsid w:val="003352DC"/>
    <w:rsid w:val="003359C1"/>
    <w:rsid w:val="00335CE1"/>
    <w:rsid w:val="00335D1B"/>
    <w:rsid w:val="003363AC"/>
    <w:rsid w:val="003368BC"/>
    <w:rsid w:val="00336CAA"/>
    <w:rsid w:val="00337580"/>
    <w:rsid w:val="00337595"/>
    <w:rsid w:val="00337918"/>
    <w:rsid w:val="00337936"/>
    <w:rsid w:val="00337A39"/>
    <w:rsid w:val="00337ACF"/>
    <w:rsid w:val="00337B6D"/>
    <w:rsid w:val="00337D3B"/>
    <w:rsid w:val="00337F48"/>
    <w:rsid w:val="00337F4B"/>
    <w:rsid w:val="0034038D"/>
    <w:rsid w:val="003404E3"/>
    <w:rsid w:val="00340592"/>
    <w:rsid w:val="003407CC"/>
    <w:rsid w:val="0034089D"/>
    <w:rsid w:val="00340D49"/>
    <w:rsid w:val="00341256"/>
    <w:rsid w:val="00341436"/>
    <w:rsid w:val="00341AF5"/>
    <w:rsid w:val="00342128"/>
    <w:rsid w:val="00342329"/>
    <w:rsid w:val="003424B8"/>
    <w:rsid w:val="00342773"/>
    <w:rsid w:val="00342896"/>
    <w:rsid w:val="00342990"/>
    <w:rsid w:val="0034329C"/>
    <w:rsid w:val="00343449"/>
    <w:rsid w:val="00343502"/>
    <w:rsid w:val="00343E36"/>
    <w:rsid w:val="00343E9D"/>
    <w:rsid w:val="00343FF2"/>
    <w:rsid w:val="003443B0"/>
    <w:rsid w:val="003443BE"/>
    <w:rsid w:val="0034444A"/>
    <w:rsid w:val="003446AB"/>
    <w:rsid w:val="00344ABA"/>
    <w:rsid w:val="00344C25"/>
    <w:rsid w:val="00344D2E"/>
    <w:rsid w:val="003457BF"/>
    <w:rsid w:val="00345B5F"/>
    <w:rsid w:val="00346084"/>
    <w:rsid w:val="003464A0"/>
    <w:rsid w:val="003464AB"/>
    <w:rsid w:val="0034668C"/>
    <w:rsid w:val="0034693B"/>
    <w:rsid w:val="00346972"/>
    <w:rsid w:val="00346A42"/>
    <w:rsid w:val="00346EF6"/>
    <w:rsid w:val="0034720D"/>
    <w:rsid w:val="00347252"/>
    <w:rsid w:val="0034759E"/>
    <w:rsid w:val="003475AA"/>
    <w:rsid w:val="0034764C"/>
    <w:rsid w:val="003476C8"/>
    <w:rsid w:val="00347781"/>
    <w:rsid w:val="003479CF"/>
    <w:rsid w:val="00347A42"/>
    <w:rsid w:val="00347E81"/>
    <w:rsid w:val="0035001D"/>
    <w:rsid w:val="00350129"/>
    <w:rsid w:val="003503B5"/>
    <w:rsid w:val="0035066B"/>
    <w:rsid w:val="00350B51"/>
    <w:rsid w:val="00350D27"/>
    <w:rsid w:val="00350D9B"/>
    <w:rsid w:val="00350DA2"/>
    <w:rsid w:val="0035102A"/>
    <w:rsid w:val="003514E5"/>
    <w:rsid w:val="003516DE"/>
    <w:rsid w:val="0035186E"/>
    <w:rsid w:val="003519E6"/>
    <w:rsid w:val="00351B8C"/>
    <w:rsid w:val="00351BBF"/>
    <w:rsid w:val="00351C5A"/>
    <w:rsid w:val="00351D12"/>
    <w:rsid w:val="0035217E"/>
    <w:rsid w:val="0035254C"/>
    <w:rsid w:val="00352562"/>
    <w:rsid w:val="003525CF"/>
    <w:rsid w:val="003528D3"/>
    <w:rsid w:val="00353329"/>
    <w:rsid w:val="0035340D"/>
    <w:rsid w:val="00353BE5"/>
    <w:rsid w:val="00353CD3"/>
    <w:rsid w:val="00353E13"/>
    <w:rsid w:val="00353F07"/>
    <w:rsid w:val="00353F1E"/>
    <w:rsid w:val="00353F4D"/>
    <w:rsid w:val="003546DA"/>
    <w:rsid w:val="003551B8"/>
    <w:rsid w:val="0035522B"/>
    <w:rsid w:val="003552DF"/>
    <w:rsid w:val="0035531B"/>
    <w:rsid w:val="00355420"/>
    <w:rsid w:val="00355605"/>
    <w:rsid w:val="003558EF"/>
    <w:rsid w:val="00356012"/>
    <w:rsid w:val="00356258"/>
    <w:rsid w:val="003563CC"/>
    <w:rsid w:val="003569C2"/>
    <w:rsid w:val="00356CC4"/>
    <w:rsid w:val="00356DB5"/>
    <w:rsid w:val="003570FF"/>
    <w:rsid w:val="00357419"/>
    <w:rsid w:val="003576FE"/>
    <w:rsid w:val="00357737"/>
    <w:rsid w:val="00357803"/>
    <w:rsid w:val="003578E4"/>
    <w:rsid w:val="00357C3B"/>
    <w:rsid w:val="00360A54"/>
    <w:rsid w:val="00360D02"/>
    <w:rsid w:val="00360D43"/>
    <w:rsid w:val="0036116A"/>
    <w:rsid w:val="0036119D"/>
    <w:rsid w:val="00361275"/>
    <w:rsid w:val="00361622"/>
    <w:rsid w:val="00361D3C"/>
    <w:rsid w:val="0036220D"/>
    <w:rsid w:val="00362964"/>
    <w:rsid w:val="00362A3A"/>
    <w:rsid w:val="00362A85"/>
    <w:rsid w:val="00362F87"/>
    <w:rsid w:val="003630A1"/>
    <w:rsid w:val="00363334"/>
    <w:rsid w:val="00363427"/>
    <w:rsid w:val="003635CB"/>
    <w:rsid w:val="003638FA"/>
    <w:rsid w:val="00363A7B"/>
    <w:rsid w:val="00363A82"/>
    <w:rsid w:val="00363E92"/>
    <w:rsid w:val="00364103"/>
    <w:rsid w:val="00364329"/>
    <w:rsid w:val="00364368"/>
    <w:rsid w:val="003645D9"/>
    <w:rsid w:val="003648BA"/>
    <w:rsid w:val="00365323"/>
    <w:rsid w:val="00365DD5"/>
    <w:rsid w:val="00366672"/>
    <w:rsid w:val="00366754"/>
    <w:rsid w:val="003668D2"/>
    <w:rsid w:val="00367ABC"/>
    <w:rsid w:val="00367CB4"/>
    <w:rsid w:val="00367FF4"/>
    <w:rsid w:val="0037040F"/>
    <w:rsid w:val="0037093A"/>
    <w:rsid w:val="00370BC2"/>
    <w:rsid w:val="00370BCD"/>
    <w:rsid w:val="00370D0C"/>
    <w:rsid w:val="00370E1B"/>
    <w:rsid w:val="00370EFA"/>
    <w:rsid w:val="003711F1"/>
    <w:rsid w:val="00371583"/>
    <w:rsid w:val="00371AC6"/>
    <w:rsid w:val="00371E83"/>
    <w:rsid w:val="003726A1"/>
    <w:rsid w:val="003729B4"/>
    <w:rsid w:val="00372E44"/>
    <w:rsid w:val="00373626"/>
    <w:rsid w:val="0037364C"/>
    <w:rsid w:val="00373740"/>
    <w:rsid w:val="003740F6"/>
    <w:rsid w:val="00374139"/>
    <w:rsid w:val="00374BD1"/>
    <w:rsid w:val="00374C1F"/>
    <w:rsid w:val="00374E9F"/>
    <w:rsid w:val="003751A2"/>
    <w:rsid w:val="0037532A"/>
    <w:rsid w:val="00375402"/>
    <w:rsid w:val="0037549E"/>
    <w:rsid w:val="00375669"/>
    <w:rsid w:val="00375A28"/>
    <w:rsid w:val="00375B61"/>
    <w:rsid w:val="00375C91"/>
    <w:rsid w:val="00375F46"/>
    <w:rsid w:val="00376051"/>
    <w:rsid w:val="00376325"/>
    <w:rsid w:val="00376459"/>
    <w:rsid w:val="00376805"/>
    <w:rsid w:val="00376B72"/>
    <w:rsid w:val="00376E2E"/>
    <w:rsid w:val="00376E65"/>
    <w:rsid w:val="00376FC2"/>
    <w:rsid w:val="00376FE0"/>
    <w:rsid w:val="00377048"/>
    <w:rsid w:val="003772F3"/>
    <w:rsid w:val="00377361"/>
    <w:rsid w:val="0037758B"/>
    <w:rsid w:val="0037758C"/>
    <w:rsid w:val="003777AA"/>
    <w:rsid w:val="00377938"/>
    <w:rsid w:val="00377C3D"/>
    <w:rsid w:val="00377C73"/>
    <w:rsid w:val="00377CB6"/>
    <w:rsid w:val="00377F1F"/>
    <w:rsid w:val="00377F79"/>
    <w:rsid w:val="0038005F"/>
    <w:rsid w:val="00380491"/>
    <w:rsid w:val="00380B38"/>
    <w:rsid w:val="00380F36"/>
    <w:rsid w:val="0038104A"/>
    <w:rsid w:val="00381104"/>
    <w:rsid w:val="003817C5"/>
    <w:rsid w:val="0038190B"/>
    <w:rsid w:val="00381935"/>
    <w:rsid w:val="00381A62"/>
    <w:rsid w:val="00381D21"/>
    <w:rsid w:val="00381ECF"/>
    <w:rsid w:val="003821EF"/>
    <w:rsid w:val="0038226F"/>
    <w:rsid w:val="00382338"/>
    <w:rsid w:val="003825E8"/>
    <w:rsid w:val="00382694"/>
    <w:rsid w:val="0038274D"/>
    <w:rsid w:val="0038293C"/>
    <w:rsid w:val="003832C3"/>
    <w:rsid w:val="003832F4"/>
    <w:rsid w:val="00383774"/>
    <w:rsid w:val="003838EB"/>
    <w:rsid w:val="00383949"/>
    <w:rsid w:val="00383B27"/>
    <w:rsid w:val="00383DF0"/>
    <w:rsid w:val="00383E94"/>
    <w:rsid w:val="00384180"/>
    <w:rsid w:val="003842CC"/>
    <w:rsid w:val="003843A5"/>
    <w:rsid w:val="00384489"/>
    <w:rsid w:val="00384A9C"/>
    <w:rsid w:val="00384CCE"/>
    <w:rsid w:val="0038551B"/>
    <w:rsid w:val="003855B2"/>
    <w:rsid w:val="0038595A"/>
    <w:rsid w:val="00385A50"/>
    <w:rsid w:val="00385B10"/>
    <w:rsid w:val="00386439"/>
    <w:rsid w:val="00386A17"/>
    <w:rsid w:val="00386F4F"/>
    <w:rsid w:val="0038714C"/>
    <w:rsid w:val="0038723E"/>
    <w:rsid w:val="003879A2"/>
    <w:rsid w:val="00387A3D"/>
    <w:rsid w:val="00387B80"/>
    <w:rsid w:val="003901C3"/>
    <w:rsid w:val="003906AF"/>
    <w:rsid w:val="003906FF"/>
    <w:rsid w:val="00390C82"/>
    <w:rsid w:val="00390D0A"/>
    <w:rsid w:val="00391318"/>
    <w:rsid w:val="00391365"/>
    <w:rsid w:val="00391539"/>
    <w:rsid w:val="0039155B"/>
    <w:rsid w:val="0039158F"/>
    <w:rsid w:val="00391808"/>
    <w:rsid w:val="0039243A"/>
    <w:rsid w:val="003924D4"/>
    <w:rsid w:val="00392990"/>
    <w:rsid w:val="00392F02"/>
    <w:rsid w:val="003931EC"/>
    <w:rsid w:val="0039335F"/>
    <w:rsid w:val="00393382"/>
    <w:rsid w:val="00393729"/>
    <w:rsid w:val="00393828"/>
    <w:rsid w:val="003939CB"/>
    <w:rsid w:val="00393D68"/>
    <w:rsid w:val="00393E4A"/>
    <w:rsid w:val="00394906"/>
    <w:rsid w:val="003949F6"/>
    <w:rsid w:val="00394E90"/>
    <w:rsid w:val="00394F3E"/>
    <w:rsid w:val="0039555F"/>
    <w:rsid w:val="0039568E"/>
    <w:rsid w:val="00395C4F"/>
    <w:rsid w:val="00395EB6"/>
    <w:rsid w:val="00395F9F"/>
    <w:rsid w:val="00396477"/>
    <w:rsid w:val="003964FE"/>
    <w:rsid w:val="00396834"/>
    <w:rsid w:val="00396C52"/>
    <w:rsid w:val="00396FC8"/>
    <w:rsid w:val="003974A2"/>
    <w:rsid w:val="0039756E"/>
    <w:rsid w:val="00397A18"/>
    <w:rsid w:val="00397B98"/>
    <w:rsid w:val="00397D57"/>
    <w:rsid w:val="003A01F6"/>
    <w:rsid w:val="003A0342"/>
    <w:rsid w:val="003A058C"/>
    <w:rsid w:val="003A07D7"/>
    <w:rsid w:val="003A090D"/>
    <w:rsid w:val="003A0DF1"/>
    <w:rsid w:val="003A104B"/>
    <w:rsid w:val="003A112B"/>
    <w:rsid w:val="003A13A5"/>
    <w:rsid w:val="003A17E8"/>
    <w:rsid w:val="003A1C0D"/>
    <w:rsid w:val="003A2363"/>
    <w:rsid w:val="003A241D"/>
    <w:rsid w:val="003A2B30"/>
    <w:rsid w:val="003A2CAB"/>
    <w:rsid w:val="003A2DD2"/>
    <w:rsid w:val="003A3950"/>
    <w:rsid w:val="003A3A9E"/>
    <w:rsid w:val="003A42DA"/>
    <w:rsid w:val="003A4448"/>
    <w:rsid w:val="003A444B"/>
    <w:rsid w:val="003A4598"/>
    <w:rsid w:val="003A469A"/>
    <w:rsid w:val="003A46ED"/>
    <w:rsid w:val="003A48C2"/>
    <w:rsid w:val="003A4B65"/>
    <w:rsid w:val="003A51A7"/>
    <w:rsid w:val="003A5AF1"/>
    <w:rsid w:val="003A5EB6"/>
    <w:rsid w:val="003A5FF0"/>
    <w:rsid w:val="003A626F"/>
    <w:rsid w:val="003A62DC"/>
    <w:rsid w:val="003A6378"/>
    <w:rsid w:val="003A6630"/>
    <w:rsid w:val="003A667A"/>
    <w:rsid w:val="003A69AA"/>
    <w:rsid w:val="003A6A79"/>
    <w:rsid w:val="003A6E18"/>
    <w:rsid w:val="003A7017"/>
    <w:rsid w:val="003A71A1"/>
    <w:rsid w:val="003A735A"/>
    <w:rsid w:val="003A741E"/>
    <w:rsid w:val="003A7A30"/>
    <w:rsid w:val="003A7A84"/>
    <w:rsid w:val="003A7BD4"/>
    <w:rsid w:val="003B09BB"/>
    <w:rsid w:val="003B0E40"/>
    <w:rsid w:val="003B0FB5"/>
    <w:rsid w:val="003B1524"/>
    <w:rsid w:val="003B17E8"/>
    <w:rsid w:val="003B1D25"/>
    <w:rsid w:val="003B1DE6"/>
    <w:rsid w:val="003B2445"/>
    <w:rsid w:val="003B2617"/>
    <w:rsid w:val="003B2A1C"/>
    <w:rsid w:val="003B3281"/>
    <w:rsid w:val="003B349F"/>
    <w:rsid w:val="003B426D"/>
    <w:rsid w:val="003B42B4"/>
    <w:rsid w:val="003B478D"/>
    <w:rsid w:val="003B4E25"/>
    <w:rsid w:val="003B500B"/>
    <w:rsid w:val="003B511A"/>
    <w:rsid w:val="003B5615"/>
    <w:rsid w:val="003B56E2"/>
    <w:rsid w:val="003B5702"/>
    <w:rsid w:val="003B5781"/>
    <w:rsid w:val="003B5CD1"/>
    <w:rsid w:val="003B6498"/>
    <w:rsid w:val="003B67F9"/>
    <w:rsid w:val="003B6B7B"/>
    <w:rsid w:val="003B6ED5"/>
    <w:rsid w:val="003B76B1"/>
    <w:rsid w:val="003B76F4"/>
    <w:rsid w:val="003B79AB"/>
    <w:rsid w:val="003B7EBE"/>
    <w:rsid w:val="003B7F98"/>
    <w:rsid w:val="003C02F9"/>
    <w:rsid w:val="003C062E"/>
    <w:rsid w:val="003C1133"/>
    <w:rsid w:val="003C16C0"/>
    <w:rsid w:val="003C17A5"/>
    <w:rsid w:val="003C1A2B"/>
    <w:rsid w:val="003C1BAB"/>
    <w:rsid w:val="003C1C98"/>
    <w:rsid w:val="003C226D"/>
    <w:rsid w:val="003C2862"/>
    <w:rsid w:val="003C2BB4"/>
    <w:rsid w:val="003C337A"/>
    <w:rsid w:val="003C38EC"/>
    <w:rsid w:val="003C3E24"/>
    <w:rsid w:val="003C40D9"/>
    <w:rsid w:val="003C4174"/>
    <w:rsid w:val="003C443E"/>
    <w:rsid w:val="003C4504"/>
    <w:rsid w:val="003C453F"/>
    <w:rsid w:val="003C45FF"/>
    <w:rsid w:val="003C4805"/>
    <w:rsid w:val="003C488F"/>
    <w:rsid w:val="003C4D05"/>
    <w:rsid w:val="003C4D21"/>
    <w:rsid w:val="003C5422"/>
    <w:rsid w:val="003C55B6"/>
    <w:rsid w:val="003C56ED"/>
    <w:rsid w:val="003C580D"/>
    <w:rsid w:val="003C6028"/>
    <w:rsid w:val="003C625B"/>
    <w:rsid w:val="003C6514"/>
    <w:rsid w:val="003C65F5"/>
    <w:rsid w:val="003C6AC3"/>
    <w:rsid w:val="003C6B7F"/>
    <w:rsid w:val="003C6E24"/>
    <w:rsid w:val="003C6EFD"/>
    <w:rsid w:val="003C73C7"/>
    <w:rsid w:val="003C7A11"/>
    <w:rsid w:val="003C7E1F"/>
    <w:rsid w:val="003C7EFE"/>
    <w:rsid w:val="003D0007"/>
    <w:rsid w:val="003D01CE"/>
    <w:rsid w:val="003D0204"/>
    <w:rsid w:val="003D0411"/>
    <w:rsid w:val="003D0806"/>
    <w:rsid w:val="003D0BE3"/>
    <w:rsid w:val="003D0BF3"/>
    <w:rsid w:val="003D0CE2"/>
    <w:rsid w:val="003D0F95"/>
    <w:rsid w:val="003D1044"/>
    <w:rsid w:val="003D1298"/>
    <w:rsid w:val="003D1475"/>
    <w:rsid w:val="003D1760"/>
    <w:rsid w:val="003D185D"/>
    <w:rsid w:val="003D1C4F"/>
    <w:rsid w:val="003D1C94"/>
    <w:rsid w:val="003D1F53"/>
    <w:rsid w:val="003D200B"/>
    <w:rsid w:val="003D3029"/>
    <w:rsid w:val="003D327D"/>
    <w:rsid w:val="003D34AF"/>
    <w:rsid w:val="003D355A"/>
    <w:rsid w:val="003D3C40"/>
    <w:rsid w:val="003D3EBF"/>
    <w:rsid w:val="003D42C2"/>
    <w:rsid w:val="003D43D8"/>
    <w:rsid w:val="003D45AE"/>
    <w:rsid w:val="003D464C"/>
    <w:rsid w:val="003D59A7"/>
    <w:rsid w:val="003D5CF2"/>
    <w:rsid w:val="003D6399"/>
    <w:rsid w:val="003D6A85"/>
    <w:rsid w:val="003D6B8A"/>
    <w:rsid w:val="003D6D51"/>
    <w:rsid w:val="003D6F27"/>
    <w:rsid w:val="003D7161"/>
    <w:rsid w:val="003D7558"/>
    <w:rsid w:val="003D75FF"/>
    <w:rsid w:val="003D7724"/>
    <w:rsid w:val="003D7A1F"/>
    <w:rsid w:val="003D7A3D"/>
    <w:rsid w:val="003D7A69"/>
    <w:rsid w:val="003D7C7B"/>
    <w:rsid w:val="003D7CBE"/>
    <w:rsid w:val="003D7CD6"/>
    <w:rsid w:val="003E01FF"/>
    <w:rsid w:val="003E0AAC"/>
    <w:rsid w:val="003E0F85"/>
    <w:rsid w:val="003E10DB"/>
    <w:rsid w:val="003E116A"/>
    <w:rsid w:val="003E15B1"/>
    <w:rsid w:val="003E16B5"/>
    <w:rsid w:val="003E16BE"/>
    <w:rsid w:val="003E1753"/>
    <w:rsid w:val="003E1B81"/>
    <w:rsid w:val="003E1C60"/>
    <w:rsid w:val="003E1E98"/>
    <w:rsid w:val="003E1FBC"/>
    <w:rsid w:val="003E20FF"/>
    <w:rsid w:val="003E230D"/>
    <w:rsid w:val="003E24E8"/>
    <w:rsid w:val="003E286B"/>
    <w:rsid w:val="003E2B3B"/>
    <w:rsid w:val="003E36F7"/>
    <w:rsid w:val="003E3D78"/>
    <w:rsid w:val="003E41C6"/>
    <w:rsid w:val="003E4325"/>
    <w:rsid w:val="003E449F"/>
    <w:rsid w:val="003E4669"/>
    <w:rsid w:val="003E4DBD"/>
    <w:rsid w:val="003E515A"/>
    <w:rsid w:val="003E5337"/>
    <w:rsid w:val="003E61A7"/>
    <w:rsid w:val="003E61E0"/>
    <w:rsid w:val="003E628E"/>
    <w:rsid w:val="003E6627"/>
    <w:rsid w:val="003E6954"/>
    <w:rsid w:val="003E7269"/>
    <w:rsid w:val="003E7B46"/>
    <w:rsid w:val="003E7C8F"/>
    <w:rsid w:val="003E7C90"/>
    <w:rsid w:val="003F02CF"/>
    <w:rsid w:val="003F04E1"/>
    <w:rsid w:val="003F04F5"/>
    <w:rsid w:val="003F0727"/>
    <w:rsid w:val="003F0B53"/>
    <w:rsid w:val="003F0BFD"/>
    <w:rsid w:val="003F0C15"/>
    <w:rsid w:val="003F0D20"/>
    <w:rsid w:val="003F0E3F"/>
    <w:rsid w:val="003F0F88"/>
    <w:rsid w:val="003F147C"/>
    <w:rsid w:val="003F1505"/>
    <w:rsid w:val="003F151E"/>
    <w:rsid w:val="003F15C3"/>
    <w:rsid w:val="003F1A9D"/>
    <w:rsid w:val="003F23DF"/>
    <w:rsid w:val="003F23EF"/>
    <w:rsid w:val="003F2663"/>
    <w:rsid w:val="003F2710"/>
    <w:rsid w:val="003F2F94"/>
    <w:rsid w:val="003F31D3"/>
    <w:rsid w:val="003F39F7"/>
    <w:rsid w:val="003F3B75"/>
    <w:rsid w:val="003F3DB6"/>
    <w:rsid w:val="003F40D2"/>
    <w:rsid w:val="003F4912"/>
    <w:rsid w:val="003F49A3"/>
    <w:rsid w:val="003F4B3F"/>
    <w:rsid w:val="003F51C0"/>
    <w:rsid w:val="003F5540"/>
    <w:rsid w:val="003F55F6"/>
    <w:rsid w:val="003F5779"/>
    <w:rsid w:val="003F6230"/>
    <w:rsid w:val="003F624C"/>
    <w:rsid w:val="003F62C2"/>
    <w:rsid w:val="003F6705"/>
    <w:rsid w:val="003F6760"/>
    <w:rsid w:val="003F6769"/>
    <w:rsid w:val="003F6AB6"/>
    <w:rsid w:val="003F7108"/>
    <w:rsid w:val="003F72C3"/>
    <w:rsid w:val="003F736C"/>
    <w:rsid w:val="003F7386"/>
    <w:rsid w:val="003F7607"/>
    <w:rsid w:val="003F79E2"/>
    <w:rsid w:val="003F7BAC"/>
    <w:rsid w:val="0040029B"/>
    <w:rsid w:val="0040037C"/>
    <w:rsid w:val="0040060B"/>
    <w:rsid w:val="004007A4"/>
    <w:rsid w:val="00400B0A"/>
    <w:rsid w:val="00400C17"/>
    <w:rsid w:val="00400E34"/>
    <w:rsid w:val="00400F15"/>
    <w:rsid w:val="00401849"/>
    <w:rsid w:val="0040184E"/>
    <w:rsid w:val="0040197A"/>
    <w:rsid w:val="00401CFE"/>
    <w:rsid w:val="00401D4C"/>
    <w:rsid w:val="004023F0"/>
    <w:rsid w:val="004026C9"/>
    <w:rsid w:val="004026FB"/>
    <w:rsid w:val="00403406"/>
    <w:rsid w:val="00403F9F"/>
    <w:rsid w:val="0040403B"/>
    <w:rsid w:val="00404095"/>
    <w:rsid w:val="004041D8"/>
    <w:rsid w:val="00404BFB"/>
    <w:rsid w:val="004056E5"/>
    <w:rsid w:val="004056FE"/>
    <w:rsid w:val="00405948"/>
    <w:rsid w:val="00405A35"/>
    <w:rsid w:val="00405A99"/>
    <w:rsid w:val="00405EE7"/>
    <w:rsid w:val="0040627F"/>
    <w:rsid w:val="0040699A"/>
    <w:rsid w:val="00406D9D"/>
    <w:rsid w:val="00406F22"/>
    <w:rsid w:val="00406F6B"/>
    <w:rsid w:val="0040721F"/>
    <w:rsid w:val="0040761A"/>
    <w:rsid w:val="00407B2B"/>
    <w:rsid w:val="00407BF2"/>
    <w:rsid w:val="0041015E"/>
    <w:rsid w:val="004105F9"/>
    <w:rsid w:val="004116A1"/>
    <w:rsid w:val="00411744"/>
    <w:rsid w:val="004117D1"/>
    <w:rsid w:val="00411877"/>
    <w:rsid w:val="00411C2F"/>
    <w:rsid w:val="00411DD6"/>
    <w:rsid w:val="00411E33"/>
    <w:rsid w:val="004125EA"/>
    <w:rsid w:val="0041280D"/>
    <w:rsid w:val="00412849"/>
    <w:rsid w:val="00412850"/>
    <w:rsid w:val="00412905"/>
    <w:rsid w:val="00412BD0"/>
    <w:rsid w:val="00412C7A"/>
    <w:rsid w:val="00412D56"/>
    <w:rsid w:val="00412E63"/>
    <w:rsid w:val="004130FE"/>
    <w:rsid w:val="00413112"/>
    <w:rsid w:val="0041332B"/>
    <w:rsid w:val="00413500"/>
    <w:rsid w:val="004135B8"/>
    <w:rsid w:val="004139CB"/>
    <w:rsid w:val="00413A2B"/>
    <w:rsid w:val="00413B2E"/>
    <w:rsid w:val="0041421E"/>
    <w:rsid w:val="00414248"/>
    <w:rsid w:val="00414425"/>
    <w:rsid w:val="0041452B"/>
    <w:rsid w:val="00414676"/>
    <w:rsid w:val="00414771"/>
    <w:rsid w:val="0041483D"/>
    <w:rsid w:val="0041491B"/>
    <w:rsid w:val="00414935"/>
    <w:rsid w:val="00414937"/>
    <w:rsid w:val="00414A09"/>
    <w:rsid w:val="00414B2E"/>
    <w:rsid w:val="00414E1A"/>
    <w:rsid w:val="00415126"/>
    <w:rsid w:val="0041525A"/>
    <w:rsid w:val="00415460"/>
    <w:rsid w:val="0041584F"/>
    <w:rsid w:val="00415A01"/>
    <w:rsid w:val="00416512"/>
    <w:rsid w:val="00416C18"/>
    <w:rsid w:val="0041721B"/>
    <w:rsid w:val="00417369"/>
    <w:rsid w:val="00417406"/>
    <w:rsid w:val="004175BC"/>
    <w:rsid w:val="00417B78"/>
    <w:rsid w:val="00417D50"/>
    <w:rsid w:val="00420A79"/>
    <w:rsid w:val="00420CA9"/>
    <w:rsid w:val="00420D39"/>
    <w:rsid w:val="00420EBA"/>
    <w:rsid w:val="00420EDA"/>
    <w:rsid w:val="0042131A"/>
    <w:rsid w:val="00421330"/>
    <w:rsid w:val="00421AAB"/>
    <w:rsid w:val="00421ABD"/>
    <w:rsid w:val="00421AE8"/>
    <w:rsid w:val="00421C96"/>
    <w:rsid w:val="00421E26"/>
    <w:rsid w:val="00421EC5"/>
    <w:rsid w:val="00422005"/>
    <w:rsid w:val="00422042"/>
    <w:rsid w:val="004230E7"/>
    <w:rsid w:val="0042335D"/>
    <w:rsid w:val="00423469"/>
    <w:rsid w:val="00423550"/>
    <w:rsid w:val="00423A84"/>
    <w:rsid w:val="0042452D"/>
    <w:rsid w:val="00424757"/>
    <w:rsid w:val="00424826"/>
    <w:rsid w:val="004249A1"/>
    <w:rsid w:val="00424B27"/>
    <w:rsid w:val="004250DF"/>
    <w:rsid w:val="0042514B"/>
    <w:rsid w:val="0042527B"/>
    <w:rsid w:val="004253B5"/>
    <w:rsid w:val="00425CA2"/>
    <w:rsid w:val="00425D38"/>
    <w:rsid w:val="004260F7"/>
    <w:rsid w:val="0042619E"/>
    <w:rsid w:val="0042624B"/>
    <w:rsid w:val="00426CA7"/>
    <w:rsid w:val="00427692"/>
    <w:rsid w:val="00427BFB"/>
    <w:rsid w:val="00427BFD"/>
    <w:rsid w:val="00427C9C"/>
    <w:rsid w:val="00429A5C"/>
    <w:rsid w:val="0043026C"/>
    <w:rsid w:val="004302D9"/>
    <w:rsid w:val="00430EEE"/>
    <w:rsid w:val="004311DD"/>
    <w:rsid w:val="004312E0"/>
    <w:rsid w:val="004313C0"/>
    <w:rsid w:val="0043164F"/>
    <w:rsid w:val="00431ADC"/>
    <w:rsid w:val="00432353"/>
    <w:rsid w:val="00432559"/>
    <w:rsid w:val="004331A7"/>
    <w:rsid w:val="004334CD"/>
    <w:rsid w:val="00433855"/>
    <w:rsid w:val="0043390C"/>
    <w:rsid w:val="00433931"/>
    <w:rsid w:val="00433E25"/>
    <w:rsid w:val="0043434B"/>
    <w:rsid w:val="004344D9"/>
    <w:rsid w:val="004344E4"/>
    <w:rsid w:val="00435076"/>
    <w:rsid w:val="004350D6"/>
    <w:rsid w:val="004352F5"/>
    <w:rsid w:val="004356D7"/>
    <w:rsid w:val="0043595A"/>
    <w:rsid w:val="00435AB5"/>
    <w:rsid w:val="00435B70"/>
    <w:rsid w:val="00435D93"/>
    <w:rsid w:val="00435DFE"/>
    <w:rsid w:val="004367E0"/>
    <w:rsid w:val="0043686A"/>
    <w:rsid w:val="00436F83"/>
    <w:rsid w:val="00437055"/>
    <w:rsid w:val="00437C1C"/>
    <w:rsid w:val="004404FE"/>
    <w:rsid w:val="0044086A"/>
    <w:rsid w:val="00440CB1"/>
    <w:rsid w:val="00440CC3"/>
    <w:rsid w:val="00441C18"/>
    <w:rsid w:val="0044223C"/>
    <w:rsid w:val="0044225E"/>
    <w:rsid w:val="00442526"/>
    <w:rsid w:val="00442692"/>
    <w:rsid w:val="00442869"/>
    <w:rsid w:val="00442B16"/>
    <w:rsid w:val="00442E9A"/>
    <w:rsid w:val="00443142"/>
    <w:rsid w:val="004431A4"/>
    <w:rsid w:val="0044338E"/>
    <w:rsid w:val="0044352A"/>
    <w:rsid w:val="0044354D"/>
    <w:rsid w:val="00443837"/>
    <w:rsid w:val="0044388D"/>
    <w:rsid w:val="00443A88"/>
    <w:rsid w:val="00443AE9"/>
    <w:rsid w:val="00443BB0"/>
    <w:rsid w:val="00443DAE"/>
    <w:rsid w:val="00444075"/>
    <w:rsid w:val="0044440D"/>
    <w:rsid w:val="00444852"/>
    <w:rsid w:val="00444C2C"/>
    <w:rsid w:val="00444DC7"/>
    <w:rsid w:val="0044559C"/>
    <w:rsid w:val="004459F6"/>
    <w:rsid w:val="00445CF8"/>
    <w:rsid w:val="00445D0F"/>
    <w:rsid w:val="00445F75"/>
    <w:rsid w:val="00445F83"/>
    <w:rsid w:val="00446454"/>
    <w:rsid w:val="00446F87"/>
    <w:rsid w:val="00447066"/>
    <w:rsid w:val="004470BF"/>
    <w:rsid w:val="004471DF"/>
    <w:rsid w:val="00447789"/>
    <w:rsid w:val="00447996"/>
    <w:rsid w:val="004479B9"/>
    <w:rsid w:val="00447ACA"/>
    <w:rsid w:val="00447EF9"/>
    <w:rsid w:val="00450559"/>
    <w:rsid w:val="0045056B"/>
    <w:rsid w:val="00450573"/>
    <w:rsid w:val="0045059A"/>
    <w:rsid w:val="0045073D"/>
    <w:rsid w:val="00450C2F"/>
    <w:rsid w:val="00450EC5"/>
    <w:rsid w:val="004512A0"/>
    <w:rsid w:val="00451712"/>
    <w:rsid w:val="004518B8"/>
    <w:rsid w:val="00451A58"/>
    <w:rsid w:val="00451E7C"/>
    <w:rsid w:val="0045215A"/>
    <w:rsid w:val="00452ACB"/>
    <w:rsid w:val="00452B12"/>
    <w:rsid w:val="00452B61"/>
    <w:rsid w:val="00453245"/>
    <w:rsid w:val="004532A6"/>
    <w:rsid w:val="004536A9"/>
    <w:rsid w:val="00453E02"/>
    <w:rsid w:val="00453F3F"/>
    <w:rsid w:val="00454752"/>
    <w:rsid w:val="00454AC8"/>
    <w:rsid w:val="00454ADF"/>
    <w:rsid w:val="00454BA9"/>
    <w:rsid w:val="00454DDD"/>
    <w:rsid w:val="00454DFA"/>
    <w:rsid w:val="00455172"/>
    <w:rsid w:val="004552D7"/>
    <w:rsid w:val="00455B3E"/>
    <w:rsid w:val="00455C1E"/>
    <w:rsid w:val="00456345"/>
    <w:rsid w:val="004573F3"/>
    <w:rsid w:val="00457629"/>
    <w:rsid w:val="0045765F"/>
    <w:rsid w:val="004579F3"/>
    <w:rsid w:val="00457A04"/>
    <w:rsid w:val="004605CE"/>
    <w:rsid w:val="0046064A"/>
    <w:rsid w:val="00460845"/>
    <w:rsid w:val="004612F9"/>
    <w:rsid w:val="004614F0"/>
    <w:rsid w:val="00461ADE"/>
    <w:rsid w:val="00461D0F"/>
    <w:rsid w:val="00462098"/>
    <w:rsid w:val="004627CA"/>
    <w:rsid w:val="0046290B"/>
    <w:rsid w:val="00462B31"/>
    <w:rsid w:val="00462C3C"/>
    <w:rsid w:val="004638FE"/>
    <w:rsid w:val="00463D0E"/>
    <w:rsid w:val="0046402A"/>
    <w:rsid w:val="0046450E"/>
    <w:rsid w:val="0046455A"/>
    <w:rsid w:val="0046463F"/>
    <w:rsid w:val="004650AA"/>
    <w:rsid w:val="00465498"/>
    <w:rsid w:val="004654D1"/>
    <w:rsid w:val="00465820"/>
    <w:rsid w:val="00465C61"/>
    <w:rsid w:val="00465DBD"/>
    <w:rsid w:val="00465F96"/>
    <w:rsid w:val="004667F5"/>
    <w:rsid w:val="004667F7"/>
    <w:rsid w:val="00466A0F"/>
    <w:rsid w:val="00467198"/>
    <w:rsid w:val="0046788C"/>
    <w:rsid w:val="004679B5"/>
    <w:rsid w:val="004701BD"/>
    <w:rsid w:val="0047069F"/>
    <w:rsid w:val="00470948"/>
    <w:rsid w:val="00470D3C"/>
    <w:rsid w:val="00470EFD"/>
    <w:rsid w:val="0047110E"/>
    <w:rsid w:val="004719DD"/>
    <w:rsid w:val="00471B80"/>
    <w:rsid w:val="00471BED"/>
    <w:rsid w:val="004720AB"/>
    <w:rsid w:val="00472541"/>
    <w:rsid w:val="0047296D"/>
    <w:rsid w:val="004735DC"/>
    <w:rsid w:val="0047371A"/>
    <w:rsid w:val="00473726"/>
    <w:rsid w:val="004737BE"/>
    <w:rsid w:val="004744AB"/>
    <w:rsid w:val="0047486A"/>
    <w:rsid w:val="00474E57"/>
    <w:rsid w:val="00474F25"/>
    <w:rsid w:val="00474F91"/>
    <w:rsid w:val="00475229"/>
    <w:rsid w:val="004754BB"/>
    <w:rsid w:val="00475907"/>
    <w:rsid w:val="00475AD9"/>
    <w:rsid w:val="00475BD6"/>
    <w:rsid w:val="00475E49"/>
    <w:rsid w:val="00477069"/>
    <w:rsid w:val="004772F6"/>
    <w:rsid w:val="00477495"/>
    <w:rsid w:val="00477D81"/>
    <w:rsid w:val="00480ED7"/>
    <w:rsid w:val="00481077"/>
    <w:rsid w:val="00481207"/>
    <w:rsid w:val="004816CC"/>
    <w:rsid w:val="00481869"/>
    <w:rsid w:val="004819A6"/>
    <w:rsid w:val="004819CF"/>
    <w:rsid w:val="00481A0B"/>
    <w:rsid w:val="0048213B"/>
    <w:rsid w:val="0048314A"/>
    <w:rsid w:val="00483328"/>
    <w:rsid w:val="00483353"/>
    <w:rsid w:val="0048351C"/>
    <w:rsid w:val="004838BB"/>
    <w:rsid w:val="00483B7C"/>
    <w:rsid w:val="00483B91"/>
    <w:rsid w:val="00483FDE"/>
    <w:rsid w:val="0048431B"/>
    <w:rsid w:val="004845EF"/>
    <w:rsid w:val="00484751"/>
    <w:rsid w:val="0048480F"/>
    <w:rsid w:val="00484903"/>
    <w:rsid w:val="0048491D"/>
    <w:rsid w:val="0048502E"/>
    <w:rsid w:val="00485319"/>
    <w:rsid w:val="004853D8"/>
    <w:rsid w:val="00485E7D"/>
    <w:rsid w:val="004861E8"/>
    <w:rsid w:val="0048665E"/>
    <w:rsid w:val="004873DC"/>
    <w:rsid w:val="00487EF4"/>
    <w:rsid w:val="0049029B"/>
    <w:rsid w:val="00490460"/>
    <w:rsid w:val="004905C9"/>
    <w:rsid w:val="00490625"/>
    <w:rsid w:val="0049096C"/>
    <w:rsid w:val="0049134E"/>
    <w:rsid w:val="0049176D"/>
    <w:rsid w:val="00491DD2"/>
    <w:rsid w:val="00492060"/>
    <w:rsid w:val="004925D2"/>
    <w:rsid w:val="004927E8"/>
    <w:rsid w:val="0049288B"/>
    <w:rsid w:val="004928AC"/>
    <w:rsid w:val="00492BBE"/>
    <w:rsid w:val="00492D58"/>
    <w:rsid w:val="0049329A"/>
    <w:rsid w:val="0049336A"/>
    <w:rsid w:val="004936BA"/>
    <w:rsid w:val="00493C8F"/>
    <w:rsid w:val="00493D90"/>
    <w:rsid w:val="00494000"/>
    <w:rsid w:val="0049406D"/>
    <w:rsid w:val="004940EA"/>
    <w:rsid w:val="0049428A"/>
    <w:rsid w:val="0049444F"/>
    <w:rsid w:val="004946D5"/>
    <w:rsid w:val="00494761"/>
    <w:rsid w:val="00494809"/>
    <w:rsid w:val="00494870"/>
    <w:rsid w:val="00495147"/>
    <w:rsid w:val="0049514D"/>
    <w:rsid w:val="0049535B"/>
    <w:rsid w:val="0049541B"/>
    <w:rsid w:val="0049578C"/>
    <w:rsid w:val="00495C08"/>
    <w:rsid w:val="00495FE3"/>
    <w:rsid w:val="004960F5"/>
    <w:rsid w:val="00496271"/>
    <w:rsid w:val="00496461"/>
    <w:rsid w:val="004965C8"/>
    <w:rsid w:val="00496668"/>
    <w:rsid w:val="00496E3E"/>
    <w:rsid w:val="0049732F"/>
    <w:rsid w:val="00497605"/>
    <w:rsid w:val="00497CBC"/>
    <w:rsid w:val="004A03BE"/>
    <w:rsid w:val="004A113D"/>
    <w:rsid w:val="004A12F8"/>
    <w:rsid w:val="004A1337"/>
    <w:rsid w:val="004A14B3"/>
    <w:rsid w:val="004A1912"/>
    <w:rsid w:val="004A1A42"/>
    <w:rsid w:val="004A1B4A"/>
    <w:rsid w:val="004A1BF3"/>
    <w:rsid w:val="004A1D2B"/>
    <w:rsid w:val="004A1E1C"/>
    <w:rsid w:val="004A1F7F"/>
    <w:rsid w:val="004A1FFC"/>
    <w:rsid w:val="004A205F"/>
    <w:rsid w:val="004A21A5"/>
    <w:rsid w:val="004A225F"/>
    <w:rsid w:val="004A25CD"/>
    <w:rsid w:val="004A26AD"/>
    <w:rsid w:val="004A2938"/>
    <w:rsid w:val="004A2FD8"/>
    <w:rsid w:val="004A306A"/>
    <w:rsid w:val="004A32B2"/>
    <w:rsid w:val="004A3410"/>
    <w:rsid w:val="004A34FD"/>
    <w:rsid w:val="004A38C0"/>
    <w:rsid w:val="004A38C3"/>
    <w:rsid w:val="004A3D69"/>
    <w:rsid w:val="004A3E27"/>
    <w:rsid w:val="004A491A"/>
    <w:rsid w:val="004A511F"/>
    <w:rsid w:val="004A5AEB"/>
    <w:rsid w:val="004A5BEE"/>
    <w:rsid w:val="004A5FA5"/>
    <w:rsid w:val="004A69F6"/>
    <w:rsid w:val="004A76E1"/>
    <w:rsid w:val="004A7BF6"/>
    <w:rsid w:val="004A7C1D"/>
    <w:rsid w:val="004A7C7A"/>
    <w:rsid w:val="004A7DAB"/>
    <w:rsid w:val="004A7ECE"/>
    <w:rsid w:val="004A7F9A"/>
    <w:rsid w:val="004B00DF"/>
    <w:rsid w:val="004B041F"/>
    <w:rsid w:val="004B04F8"/>
    <w:rsid w:val="004B06E9"/>
    <w:rsid w:val="004B07C1"/>
    <w:rsid w:val="004B09A9"/>
    <w:rsid w:val="004B0B95"/>
    <w:rsid w:val="004B1178"/>
    <w:rsid w:val="004B180E"/>
    <w:rsid w:val="004B184A"/>
    <w:rsid w:val="004B1D20"/>
    <w:rsid w:val="004B1D64"/>
    <w:rsid w:val="004B2619"/>
    <w:rsid w:val="004B2E05"/>
    <w:rsid w:val="004B31B4"/>
    <w:rsid w:val="004B327A"/>
    <w:rsid w:val="004B3304"/>
    <w:rsid w:val="004B3358"/>
    <w:rsid w:val="004B352C"/>
    <w:rsid w:val="004B39DA"/>
    <w:rsid w:val="004B3E57"/>
    <w:rsid w:val="004B47A9"/>
    <w:rsid w:val="004B5066"/>
    <w:rsid w:val="004B5075"/>
    <w:rsid w:val="004B541B"/>
    <w:rsid w:val="004B5AD9"/>
    <w:rsid w:val="004B5BA0"/>
    <w:rsid w:val="004B5BF2"/>
    <w:rsid w:val="004B5EC8"/>
    <w:rsid w:val="004B5F0C"/>
    <w:rsid w:val="004B5FB7"/>
    <w:rsid w:val="004B68C1"/>
    <w:rsid w:val="004B6CCC"/>
    <w:rsid w:val="004B6ED1"/>
    <w:rsid w:val="004B6F67"/>
    <w:rsid w:val="004B7305"/>
    <w:rsid w:val="004B760F"/>
    <w:rsid w:val="004B76B5"/>
    <w:rsid w:val="004B76F5"/>
    <w:rsid w:val="004B774B"/>
    <w:rsid w:val="004B78F2"/>
    <w:rsid w:val="004B795A"/>
    <w:rsid w:val="004B7C3C"/>
    <w:rsid w:val="004B7C46"/>
    <w:rsid w:val="004B7CFE"/>
    <w:rsid w:val="004B7E7F"/>
    <w:rsid w:val="004C0333"/>
    <w:rsid w:val="004C04E5"/>
    <w:rsid w:val="004C08A8"/>
    <w:rsid w:val="004C0A5C"/>
    <w:rsid w:val="004C1B4B"/>
    <w:rsid w:val="004C1F4C"/>
    <w:rsid w:val="004C21EE"/>
    <w:rsid w:val="004C265C"/>
    <w:rsid w:val="004C2D32"/>
    <w:rsid w:val="004C3329"/>
    <w:rsid w:val="004C336F"/>
    <w:rsid w:val="004C357C"/>
    <w:rsid w:val="004C387B"/>
    <w:rsid w:val="004C3CE1"/>
    <w:rsid w:val="004C4941"/>
    <w:rsid w:val="004C575C"/>
    <w:rsid w:val="004C5D59"/>
    <w:rsid w:val="004C5F59"/>
    <w:rsid w:val="004C6009"/>
    <w:rsid w:val="004C60DA"/>
    <w:rsid w:val="004C617E"/>
    <w:rsid w:val="004C634B"/>
    <w:rsid w:val="004C654D"/>
    <w:rsid w:val="004C6814"/>
    <w:rsid w:val="004C6DE1"/>
    <w:rsid w:val="004C724A"/>
    <w:rsid w:val="004C73AA"/>
    <w:rsid w:val="004C7519"/>
    <w:rsid w:val="004C79F6"/>
    <w:rsid w:val="004D01A0"/>
    <w:rsid w:val="004D01B2"/>
    <w:rsid w:val="004D02F0"/>
    <w:rsid w:val="004D06DC"/>
    <w:rsid w:val="004D0B19"/>
    <w:rsid w:val="004D0D4C"/>
    <w:rsid w:val="004D0E1D"/>
    <w:rsid w:val="004D1315"/>
    <w:rsid w:val="004D176D"/>
    <w:rsid w:val="004D1840"/>
    <w:rsid w:val="004D196F"/>
    <w:rsid w:val="004D2003"/>
    <w:rsid w:val="004D23C7"/>
    <w:rsid w:val="004D277D"/>
    <w:rsid w:val="004D29A7"/>
    <w:rsid w:val="004D2B71"/>
    <w:rsid w:val="004D2C03"/>
    <w:rsid w:val="004D3011"/>
    <w:rsid w:val="004D3FEA"/>
    <w:rsid w:val="004D4D16"/>
    <w:rsid w:val="004D4E76"/>
    <w:rsid w:val="004D4FC3"/>
    <w:rsid w:val="004D5890"/>
    <w:rsid w:val="004D58D6"/>
    <w:rsid w:val="004D5900"/>
    <w:rsid w:val="004D5946"/>
    <w:rsid w:val="004D5AD5"/>
    <w:rsid w:val="004D5AED"/>
    <w:rsid w:val="004D5C2F"/>
    <w:rsid w:val="004D6B83"/>
    <w:rsid w:val="004D6C43"/>
    <w:rsid w:val="004D6C96"/>
    <w:rsid w:val="004D6E84"/>
    <w:rsid w:val="004D7292"/>
    <w:rsid w:val="004D7391"/>
    <w:rsid w:val="004D74AF"/>
    <w:rsid w:val="004D7500"/>
    <w:rsid w:val="004D7509"/>
    <w:rsid w:val="004D7855"/>
    <w:rsid w:val="004D7FA2"/>
    <w:rsid w:val="004E03F2"/>
    <w:rsid w:val="004E055E"/>
    <w:rsid w:val="004E0612"/>
    <w:rsid w:val="004E07AF"/>
    <w:rsid w:val="004E0AA2"/>
    <w:rsid w:val="004E120D"/>
    <w:rsid w:val="004E1590"/>
    <w:rsid w:val="004E16F3"/>
    <w:rsid w:val="004E1789"/>
    <w:rsid w:val="004E1B5B"/>
    <w:rsid w:val="004E1DF7"/>
    <w:rsid w:val="004E2291"/>
    <w:rsid w:val="004E262B"/>
    <w:rsid w:val="004E27E5"/>
    <w:rsid w:val="004E2999"/>
    <w:rsid w:val="004E2AD5"/>
    <w:rsid w:val="004E2FE8"/>
    <w:rsid w:val="004E388B"/>
    <w:rsid w:val="004E38B8"/>
    <w:rsid w:val="004E3AAE"/>
    <w:rsid w:val="004E4182"/>
    <w:rsid w:val="004E41CB"/>
    <w:rsid w:val="004E421B"/>
    <w:rsid w:val="004E46B7"/>
    <w:rsid w:val="004E47EA"/>
    <w:rsid w:val="004E4BEA"/>
    <w:rsid w:val="004E4CDB"/>
    <w:rsid w:val="004E4D7B"/>
    <w:rsid w:val="004E5622"/>
    <w:rsid w:val="004E5690"/>
    <w:rsid w:val="004E58F9"/>
    <w:rsid w:val="004E6144"/>
    <w:rsid w:val="004E6264"/>
    <w:rsid w:val="004E6572"/>
    <w:rsid w:val="004E6581"/>
    <w:rsid w:val="004E6801"/>
    <w:rsid w:val="004E6869"/>
    <w:rsid w:val="004E6AEB"/>
    <w:rsid w:val="004E6CB5"/>
    <w:rsid w:val="004E6D02"/>
    <w:rsid w:val="004E73B5"/>
    <w:rsid w:val="004E7531"/>
    <w:rsid w:val="004E7748"/>
    <w:rsid w:val="004E7813"/>
    <w:rsid w:val="004F035D"/>
    <w:rsid w:val="004F042D"/>
    <w:rsid w:val="004F0AE5"/>
    <w:rsid w:val="004F0F17"/>
    <w:rsid w:val="004F0FE5"/>
    <w:rsid w:val="004F129C"/>
    <w:rsid w:val="004F1346"/>
    <w:rsid w:val="004F177B"/>
    <w:rsid w:val="004F1DF5"/>
    <w:rsid w:val="004F1DF7"/>
    <w:rsid w:val="004F1FE4"/>
    <w:rsid w:val="004F22FE"/>
    <w:rsid w:val="004F2AE4"/>
    <w:rsid w:val="004F2C59"/>
    <w:rsid w:val="004F2FBC"/>
    <w:rsid w:val="004F3005"/>
    <w:rsid w:val="004F3193"/>
    <w:rsid w:val="004F3349"/>
    <w:rsid w:val="004F33D8"/>
    <w:rsid w:val="004F34E8"/>
    <w:rsid w:val="004F35DE"/>
    <w:rsid w:val="004F3879"/>
    <w:rsid w:val="004F3919"/>
    <w:rsid w:val="004F3982"/>
    <w:rsid w:val="004F40EA"/>
    <w:rsid w:val="004F42AC"/>
    <w:rsid w:val="004F44BD"/>
    <w:rsid w:val="004F44F7"/>
    <w:rsid w:val="004F4654"/>
    <w:rsid w:val="004F468F"/>
    <w:rsid w:val="004F49D0"/>
    <w:rsid w:val="004F4BF8"/>
    <w:rsid w:val="004F4F19"/>
    <w:rsid w:val="004F4FD4"/>
    <w:rsid w:val="004F527C"/>
    <w:rsid w:val="004F5F1C"/>
    <w:rsid w:val="004F6547"/>
    <w:rsid w:val="004F6EB7"/>
    <w:rsid w:val="004F7F6B"/>
    <w:rsid w:val="00500068"/>
    <w:rsid w:val="005009CF"/>
    <w:rsid w:val="0050102D"/>
    <w:rsid w:val="005015ED"/>
    <w:rsid w:val="0050166F"/>
    <w:rsid w:val="00501714"/>
    <w:rsid w:val="00501C75"/>
    <w:rsid w:val="005024D6"/>
    <w:rsid w:val="0050256D"/>
    <w:rsid w:val="005025B2"/>
    <w:rsid w:val="00502674"/>
    <w:rsid w:val="00502B5A"/>
    <w:rsid w:val="00502E97"/>
    <w:rsid w:val="00503231"/>
    <w:rsid w:val="005032F2"/>
    <w:rsid w:val="005036BC"/>
    <w:rsid w:val="005037FF"/>
    <w:rsid w:val="00503853"/>
    <w:rsid w:val="00503A83"/>
    <w:rsid w:val="00503D84"/>
    <w:rsid w:val="00503F09"/>
    <w:rsid w:val="005040C4"/>
    <w:rsid w:val="00504ABF"/>
    <w:rsid w:val="005051CB"/>
    <w:rsid w:val="0050566A"/>
    <w:rsid w:val="005058A8"/>
    <w:rsid w:val="00505920"/>
    <w:rsid w:val="00505E83"/>
    <w:rsid w:val="00505F76"/>
    <w:rsid w:val="005061AE"/>
    <w:rsid w:val="00506461"/>
    <w:rsid w:val="00506519"/>
    <w:rsid w:val="00506E2B"/>
    <w:rsid w:val="00506EED"/>
    <w:rsid w:val="00507083"/>
    <w:rsid w:val="0050725D"/>
    <w:rsid w:val="005074F8"/>
    <w:rsid w:val="0050750B"/>
    <w:rsid w:val="005075B6"/>
    <w:rsid w:val="0050771D"/>
    <w:rsid w:val="005078F6"/>
    <w:rsid w:val="00507C8B"/>
    <w:rsid w:val="0051062B"/>
    <w:rsid w:val="00510A25"/>
    <w:rsid w:val="00510AE5"/>
    <w:rsid w:val="00510E01"/>
    <w:rsid w:val="00511082"/>
    <w:rsid w:val="005116DD"/>
    <w:rsid w:val="005116F1"/>
    <w:rsid w:val="0051191D"/>
    <w:rsid w:val="00511D0B"/>
    <w:rsid w:val="00511F6A"/>
    <w:rsid w:val="00512445"/>
    <w:rsid w:val="0051254E"/>
    <w:rsid w:val="005126FB"/>
    <w:rsid w:val="00512876"/>
    <w:rsid w:val="00512930"/>
    <w:rsid w:val="00512A13"/>
    <w:rsid w:val="005131B2"/>
    <w:rsid w:val="005132B2"/>
    <w:rsid w:val="00513392"/>
    <w:rsid w:val="005133D1"/>
    <w:rsid w:val="00513B0F"/>
    <w:rsid w:val="00513F60"/>
    <w:rsid w:val="00513FED"/>
    <w:rsid w:val="0051406B"/>
    <w:rsid w:val="0051456E"/>
    <w:rsid w:val="005146B8"/>
    <w:rsid w:val="005146D3"/>
    <w:rsid w:val="00514C46"/>
    <w:rsid w:val="00514FB0"/>
    <w:rsid w:val="005153DF"/>
    <w:rsid w:val="00515499"/>
    <w:rsid w:val="00515E13"/>
    <w:rsid w:val="00516166"/>
    <w:rsid w:val="00516356"/>
    <w:rsid w:val="00516388"/>
    <w:rsid w:val="00516393"/>
    <w:rsid w:val="005168E7"/>
    <w:rsid w:val="00516A92"/>
    <w:rsid w:val="005170E7"/>
    <w:rsid w:val="00517349"/>
    <w:rsid w:val="00517944"/>
    <w:rsid w:val="0052022D"/>
    <w:rsid w:val="005202D8"/>
    <w:rsid w:val="005209A8"/>
    <w:rsid w:val="00520A38"/>
    <w:rsid w:val="005210E9"/>
    <w:rsid w:val="005215D3"/>
    <w:rsid w:val="005219A1"/>
    <w:rsid w:val="00521A53"/>
    <w:rsid w:val="00521D77"/>
    <w:rsid w:val="0052204A"/>
    <w:rsid w:val="005221D3"/>
    <w:rsid w:val="005222D7"/>
    <w:rsid w:val="00522458"/>
    <w:rsid w:val="005226C3"/>
    <w:rsid w:val="00522B26"/>
    <w:rsid w:val="00522B54"/>
    <w:rsid w:val="00522B5D"/>
    <w:rsid w:val="00523206"/>
    <w:rsid w:val="005232FB"/>
    <w:rsid w:val="0052341A"/>
    <w:rsid w:val="00523BA3"/>
    <w:rsid w:val="00523C22"/>
    <w:rsid w:val="00523CF0"/>
    <w:rsid w:val="00523D3C"/>
    <w:rsid w:val="0052431C"/>
    <w:rsid w:val="00524718"/>
    <w:rsid w:val="00524835"/>
    <w:rsid w:val="00524F29"/>
    <w:rsid w:val="00524F55"/>
    <w:rsid w:val="0052528D"/>
    <w:rsid w:val="005253DC"/>
    <w:rsid w:val="00525750"/>
    <w:rsid w:val="00525A87"/>
    <w:rsid w:val="00525BA6"/>
    <w:rsid w:val="00525E6C"/>
    <w:rsid w:val="005261F8"/>
    <w:rsid w:val="00526369"/>
    <w:rsid w:val="005264EC"/>
    <w:rsid w:val="005266E5"/>
    <w:rsid w:val="00526AB6"/>
    <w:rsid w:val="00526D18"/>
    <w:rsid w:val="00527059"/>
    <w:rsid w:val="0052719F"/>
    <w:rsid w:val="00527576"/>
    <w:rsid w:val="005278E5"/>
    <w:rsid w:val="0052792D"/>
    <w:rsid w:val="00527F2D"/>
    <w:rsid w:val="00530142"/>
    <w:rsid w:val="0053052D"/>
    <w:rsid w:val="00530693"/>
    <w:rsid w:val="00530CFF"/>
    <w:rsid w:val="00531387"/>
    <w:rsid w:val="005316FA"/>
    <w:rsid w:val="005318C2"/>
    <w:rsid w:val="005318C7"/>
    <w:rsid w:val="005319D4"/>
    <w:rsid w:val="00531CDF"/>
    <w:rsid w:val="00532475"/>
    <w:rsid w:val="00532564"/>
    <w:rsid w:val="005327D0"/>
    <w:rsid w:val="00532983"/>
    <w:rsid w:val="00532AFC"/>
    <w:rsid w:val="00532CF8"/>
    <w:rsid w:val="00532CFA"/>
    <w:rsid w:val="00532E26"/>
    <w:rsid w:val="00532F97"/>
    <w:rsid w:val="005336A3"/>
    <w:rsid w:val="0053382C"/>
    <w:rsid w:val="00533994"/>
    <w:rsid w:val="00533B50"/>
    <w:rsid w:val="00533B94"/>
    <w:rsid w:val="00533CC3"/>
    <w:rsid w:val="00533D0D"/>
    <w:rsid w:val="00533E37"/>
    <w:rsid w:val="00533FDD"/>
    <w:rsid w:val="0053414A"/>
    <w:rsid w:val="0053415C"/>
    <w:rsid w:val="00534737"/>
    <w:rsid w:val="00534D46"/>
    <w:rsid w:val="00534D79"/>
    <w:rsid w:val="00535265"/>
    <w:rsid w:val="005352A7"/>
    <w:rsid w:val="00535685"/>
    <w:rsid w:val="0053597D"/>
    <w:rsid w:val="00535B93"/>
    <w:rsid w:val="00536110"/>
    <w:rsid w:val="00536BB5"/>
    <w:rsid w:val="00536D15"/>
    <w:rsid w:val="005374FD"/>
    <w:rsid w:val="0053763F"/>
    <w:rsid w:val="005379C9"/>
    <w:rsid w:val="00537B5F"/>
    <w:rsid w:val="00540457"/>
    <w:rsid w:val="0054051D"/>
    <w:rsid w:val="005406A1"/>
    <w:rsid w:val="005408A5"/>
    <w:rsid w:val="00540B08"/>
    <w:rsid w:val="00540D1F"/>
    <w:rsid w:val="005414FC"/>
    <w:rsid w:val="00541879"/>
    <w:rsid w:val="00541FA5"/>
    <w:rsid w:val="00542056"/>
    <w:rsid w:val="005424FC"/>
    <w:rsid w:val="00542591"/>
    <w:rsid w:val="00542828"/>
    <w:rsid w:val="00542A24"/>
    <w:rsid w:val="00542C31"/>
    <w:rsid w:val="00542F4B"/>
    <w:rsid w:val="00543BEC"/>
    <w:rsid w:val="00543C4B"/>
    <w:rsid w:val="005444FB"/>
    <w:rsid w:val="005448FA"/>
    <w:rsid w:val="0054498E"/>
    <w:rsid w:val="005449A0"/>
    <w:rsid w:val="00545150"/>
    <w:rsid w:val="00545306"/>
    <w:rsid w:val="00545990"/>
    <w:rsid w:val="00545A14"/>
    <w:rsid w:val="0054655B"/>
    <w:rsid w:val="00546834"/>
    <w:rsid w:val="0054720B"/>
    <w:rsid w:val="0054743C"/>
    <w:rsid w:val="00547497"/>
    <w:rsid w:val="00547932"/>
    <w:rsid w:val="00547B1F"/>
    <w:rsid w:val="00547E1B"/>
    <w:rsid w:val="00547EBC"/>
    <w:rsid w:val="00550194"/>
    <w:rsid w:val="0055023F"/>
    <w:rsid w:val="00550373"/>
    <w:rsid w:val="00550476"/>
    <w:rsid w:val="00550A3F"/>
    <w:rsid w:val="00550B2C"/>
    <w:rsid w:val="00550FF7"/>
    <w:rsid w:val="005510F7"/>
    <w:rsid w:val="00551196"/>
    <w:rsid w:val="0055122A"/>
    <w:rsid w:val="005514FC"/>
    <w:rsid w:val="00551546"/>
    <w:rsid w:val="00551650"/>
    <w:rsid w:val="00551769"/>
    <w:rsid w:val="005522E0"/>
    <w:rsid w:val="005525A8"/>
    <w:rsid w:val="00552882"/>
    <w:rsid w:val="00552D32"/>
    <w:rsid w:val="00552D35"/>
    <w:rsid w:val="00552F8A"/>
    <w:rsid w:val="0055311B"/>
    <w:rsid w:val="005533F5"/>
    <w:rsid w:val="00553411"/>
    <w:rsid w:val="0055343D"/>
    <w:rsid w:val="00553647"/>
    <w:rsid w:val="005536A5"/>
    <w:rsid w:val="0055410A"/>
    <w:rsid w:val="00554894"/>
    <w:rsid w:val="00554AE5"/>
    <w:rsid w:val="00554F0E"/>
    <w:rsid w:val="00554FF4"/>
    <w:rsid w:val="00555142"/>
    <w:rsid w:val="00555978"/>
    <w:rsid w:val="00555A35"/>
    <w:rsid w:val="00556BCA"/>
    <w:rsid w:val="0055706F"/>
    <w:rsid w:val="005570B8"/>
    <w:rsid w:val="005570BE"/>
    <w:rsid w:val="005576E8"/>
    <w:rsid w:val="00557B15"/>
    <w:rsid w:val="005613D5"/>
    <w:rsid w:val="005613DC"/>
    <w:rsid w:val="0056147C"/>
    <w:rsid w:val="0056153F"/>
    <w:rsid w:val="005616DE"/>
    <w:rsid w:val="0056240E"/>
    <w:rsid w:val="0056263A"/>
    <w:rsid w:val="005626DC"/>
    <w:rsid w:val="00562A19"/>
    <w:rsid w:val="00562A96"/>
    <w:rsid w:val="00562D44"/>
    <w:rsid w:val="005630D4"/>
    <w:rsid w:val="0056328B"/>
    <w:rsid w:val="0056336C"/>
    <w:rsid w:val="005639D1"/>
    <w:rsid w:val="00564BE1"/>
    <w:rsid w:val="00564C70"/>
    <w:rsid w:val="00564C8C"/>
    <w:rsid w:val="00565250"/>
    <w:rsid w:val="005652E9"/>
    <w:rsid w:val="00565606"/>
    <w:rsid w:val="005656AE"/>
    <w:rsid w:val="005659CF"/>
    <w:rsid w:val="00565E9F"/>
    <w:rsid w:val="00565F1D"/>
    <w:rsid w:val="00565FE6"/>
    <w:rsid w:val="00565FEE"/>
    <w:rsid w:val="00566134"/>
    <w:rsid w:val="00566210"/>
    <w:rsid w:val="00566448"/>
    <w:rsid w:val="00566653"/>
    <w:rsid w:val="005666DF"/>
    <w:rsid w:val="005669D9"/>
    <w:rsid w:val="00566B3B"/>
    <w:rsid w:val="00567003"/>
    <w:rsid w:val="005670E4"/>
    <w:rsid w:val="0056741C"/>
    <w:rsid w:val="00567788"/>
    <w:rsid w:val="00567F85"/>
    <w:rsid w:val="0057007E"/>
    <w:rsid w:val="00570130"/>
    <w:rsid w:val="00570195"/>
    <w:rsid w:val="00570AE7"/>
    <w:rsid w:val="00570BBF"/>
    <w:rsid w:val="00570C57"/>
    <w:rsid w:val="00570D69"/>
    <w:rsid w:val="005712EB"/>
    <w:rsid w:val="005716F3"/>
    <w:rsid w:val="005718D6"/>
    <w:rsid w:val="00571D22"/>
    <w:rsid w:val="00572490"/>
    <w:rsid w:val="00572832"/>
    <w:rsid w:val="00572992"/>
    <w:rsid w:val="00572E0A"/>
    <w:rsid w:val="00573348"/>
    <w:rsid w:val="005737D4"/>
    <w:rsid w:val="00573800"/>
    <w:rsid w:val="005739BE"/>
    <w:rsid w:val="00573AEA"/>
    <w:rsid w:val="00573CA7"/>
    <w:rsid w:val="00573E8A"/>
    <w:rsid w:val="00573F13"/>
    <w:rsid w:val="005742DC"/>
    <w:rsid w:val="005742EA"/>
    <w:rsid w:val="005744A4"/>
    <w:rsid w:val="005745AD"/>
    <w:rsid w:val="005746D5"/>
    <w:rsid w:val="005751E2"/>
    <w:rsid w:val="005755E2"/>
    <w:rsid w:val="00575859"/>
    <w:rsid w:val="00575E5E"/>
    <w:rsid w:val="00575FD4"/>
    <w:rsid w:val="005765E6"/>
    <w:rsid w:val="00576650"/>
    <w:rsid w:val="0057684C"/>
    <w:rsid w:val="00576AB7"/>
    <w:rsid w:val="005779A9"/>
    <w:rsid w:val="00577A17"/>
    <w:rsid w:val="00577E72"/>
    <w:rsid w:val="00577E89"/>
    <w:rsid w:val="00580055"/>
    <w:rsid w:val="00580515"/>
    <w:rsid w:val="00580896"/>
    <w:rsid w:val="00580AD7"/>
    <w:rsid w:val="0058121B"/>
    <w:rsid w:val="00581548"/>
    <w:rsid w:val="0058215B"/>
    <w:rsid w:val="0058221B"/>
    <w:rsid w:val="00582783"/>
    <w:rsid w:val="00582A4F"/>
    <w:rsid w:val="00582E9F"/>
    <w:rsid w:val="00582F5F"/>
    <w:rsid w:val="00583624"/>
    <w:rsid w:val="005837E9"/>
    <w:rsid w:val="005838BA"/>
    <w:rsid w:val="00583DC6"/>
    <w:rsid w:val="00583E09"/>
    <w:rsid w:val="0058423F"/>
    <w:rsid w:val="00584247"/>
    <w:rsid w:val="00584966"/>
    <w:rsid w:val="00585097"/>
    <w:rsid w:val="0058528E"/>
    <w:rsid w:val="005853A4"/>
    <w:rsid w:val="00585781"/>
    <w:rsid w:val="0058597C"/>
    <w:rsid w:val="00585DC1"/>
    <w:rsid w:val="00585FEF"/>
    <w:rsid w:val="005862DE"/>
    <w:rsid w:val="00586384"/>
    <w:rsid w:val="005865C8"/>
    <w:rsid w:val="00586E13"/>
    <w:rsid w:val="00586E84"/>
    <w:rsid w:val="00587633"/>
    <w:rsid w:val="005877A9"/>
    <w:rsid w:val="005877B7"/>
    <w:rsid w:val="00587890"/>
    <w:rsid w:val="00587978"/>
    <w:rsid w:val="00587D94"/>
    <w:rsid w:val="005913F4"/>
    <w:rsid w:val="00591624"/>
    <w:rsid w:val="00591B62"/>
    <w:rsid w:val="00592141"/>
    <w:rsid w:val="005921B8"/>
    <w:rsid w:val="0059233B"/>
    <w:rsid w:val="00592372"/>
    <w:rsid w:val="00592700"/>
    <w:rsid w:val="00592A1A"/>
    <w:rsid w:val="00592A3D"/>
    <w:rsid w:val="00592E2C"/>
    <w:rsid w:val="005930A1"/>
    <w:rsid w:val="00593B91"/>
    <w:rsid w:val="00593BD4"/>
    <w:rsid w:val="00593FE0"/>
    <w:rsid w:val="00594318"/>
    <w:rsid w:val="005946D2"/>
    <w:rsid w:val="00594F5D"/>
    <w:rsid w:val="005954FE"/>
    <w:rsid w:val="0059555A"/>
    <w:rsid w:val="005958A0"/>
    <w:rsid w:val="00595A93"/>
    <w:rsid w:val="00595B33"/>
    <w:rsid w:val="00595BF4"/>
    <w:rsid w:val="00595CEA"/>
    <w:rsid w:val="00595DA6"/>
    <w:rsid w:val="005960A0"/>
    <w:rsid w:val="005966D3"/>
    <w:rsid w:val="005966E2"/>
    <w:rsid w:val="005968B1"/>
    <w:rsid w:val="0059694D"/>
    <w:rsid w:val="00596A5A"/>
    <w:rsid w:val="00596AB4"/>
    <w:rsid w:val="005970DC"/>
    <w:rsid w:val="005972E3"/>
    <w:rsid w:val="00597358"/>
    <w:rsid w:val="005974A9"/>
    <w:rsid w:val="005974D1"/>
    <w:rsid w:val="00597B3C"/>
    <w:rsid w:val="005A03E3"/>
    <w:rsid w:val="005A060C"/>
    <w:rsid w:val="005A1E15"/>
    <w:rsid w:val="005A2058"/>
    <w:rsid w:val="005A2737"/>
    <w:rsid w:val="005A27EF"/>
    <w:rsid w:val="005A2985"/>
    <w:rsid w:val="005A29D0"/>
    <w:rsid w:val="005A2A2D"/>
    <w:rsid w:val="005A2A53"/>
    <w:rsid w:val="005A2EBB"/>
    <w:rsid w:val="005A39E9"/>
    <w:rsid w:val="005A39FC"/>
    <w:rsid w:val="005A3B79"/>
    <w:rsid w:val="005A3C43"/>
    <w:rsid w:val="005A3C85"/>
    <w:rsid w:val="005A3CA5"/>
    <w:rsid w:val="005A3E60"/>
    <w:rsid w:val="005A40C8"/>
    <w:rsid w:val="005A419A"/>
    <w:rsid w:val="005A4A52"/>
    <w:rsid w:val="005A5733"/>
    <w:rsid w:val="005A5AC9"/>
    <w:rsid w:val="005A5B07"/>
    <w:rsid w:val="005A5DCD"/>
    <w:rsid w:val="005A5EAD"/>
    <w:rsid w:val="005A6104"/>
    <w:rsid w:val="005A64A3"/>
    <w:rsid w:val="005A6AAC"/>
    <w:rsid w:val="005A6AC8"/>
    <w:rsid w:val="005A6BF1"/>
    <w:rsid w:val="005A6FFB"/>
    <w:rsid w:val="005A7071"/>
    <w:rsid w:val="005A77C2"/>
    <w:rsid w:val="005B0141"/>
    <w:rsid w:val="005B03F4"/>
    <w:rsid w:val="005B0441"/>
    <w:rsid w:val="005B0630"/>
    <w:rsid w:val="005B078C"/>
    <w:rsid w:val="005B091B"/>
    <w:rsid w:val="005B09DB"/>
    <w:rsid w:val="005B0CBA"/>
    <w:rsid w:val="005B0DEA"/>
    <w:rsid w:val="005B1040"/>
    <w:rsid w:val="005B1277"/>
    <w:rsid w:val="005B133E"/>
    <w:rsid w:val="005B1343"/>
    <w:rsid w:val="005B143D"/>
    <w:rsid w:val="005B151D"/>
    <w:rsid w:val="005B2015"/>
    <w:rsid w:val="005B20FD"/>
    <w:rsid w:val="005B2759"/>
    <w:rsid w:val="005B3275"/>
    <w:rsid w:val="005B329D"/>
    <w:rsid w:val="005B35D8"/>
    <w:rsid w:val="005B3851"/>
    <w:rsid w:val="005B3A4D"/>
    <w:rsid w:val="005B3A9B"/>
    <w:rsid w:val="005B3B39"/>
    <w:rsid w:val="005B3B5C"/>
    <w:rsid w:val="005B4370"/>
    <w:rsid w:val="005B4B16"/>
    <w:rsid w:val="005B4CDE"/>
    <w:rsid w:val="005B5507"/>
    <w:rsid w:val="005B5D1E"/>
    <w:rsid w:val="005B5D94"/>
    <w:rsid w:val="005B5FD6"/>
    <w:rsid w:val="005B6D2B"/>
    <w:rsid w:val="005B6D38"/>
    <w:rsid w:val="005B786E"/>
    <w:rsid w:val="005C0463"/>
    <w:rsid w:val="005C069B"/>
    <w:rsid w:val="005C0719"/>
    <w:rsid w:val="005C0739"/>
    <w:rsid w:val="005C08E9"/>
    <w:rsid w:val="005C0CE4"/>
    <w:rsid w:val="005C0F6F"/>
    <w:rsid w:val="005C0FF1"/>
    <w:rsid w:val="005C11B0"/>
    <w:rsid w:val="005C1409"/>
    <w:rsid w:val="005C1496"/>
    <w:rsid w:val="005C175A"/>
    <w:rsid w:val="005C19D4"/>
    <w:rsid w:val="005C1E1A"/>
    <w:rsid w:val="005C1F21"/>
    <w:rsid w:val="005C20CE"/>
    <w:rsid w:val="005C2231"/>
    <w:rsid w:val="005C2388"/>
    <w:rsid w:val="005C2451"/>
    <w:rsid w:val="005C294F"/>
    <w:rsid w:val="005C2C25"/>
    <w:rsid w:val="005C2D1D"/>
    <w:rsid w:val="005C2FE1"/>
    <w:rsid w:val="005C3231"/>
    <w:rsid w:val="005C323A"/>
    <w:rsid w:val="005C3615"/>
    <w:rsid w:val="005C3635"/>
    <w:rsid w:val="005C3772"/>
    <w:rsid w:val="005C394B"/>
    <w:rsid w:val="005C3A41"/>
    <w:rsid w:val="005C3B34"/>
    <w:rsid w:val="005C3B64"/>
    <w:rsid w:val="005C46D2"/>
    <w:rsid w:val="005C49C1"/>
    <w:rsid w:val="005C4B33"/>
    <w:rsid w:val="005C4D57"/>
    <w:rsid w:val="005C4DB4"/>
    <w:rsid w:val="005C52A9"/>
    <w:rsid w:val="005C5613"/>
    <w:rsid w:val="005C5764"/>
    <w:rsid w:val="005C5A97"/>
    <w:rsid w:val="005C5BB1"/>
    <w:rsid w:val="005C5C93"/>
    <w:rsid w:val="005C5CCE"/>
    <w:rsid w:val="005C60C3"/>
    <w:rsid w:val="005C614B"/>
    <w:rsid w:val="005C6409"/>
    <w:rsid w:val="005C6895"/>
    <w:rsid w:val="005C6A9E"/>
    <w:rsid w:val="005C6D3F"/>
    <w:rsid w:val="005C6E4A"/>
    <w:rsid w:val="005C6F97"/>
    <w:rsid w:val="005C7240"/>
    <w:rsid w:val="005C728E"/>
    <w:rsid w:val="005C7483"/>
    <w:rsid w:val="005C74D5"/>
    <w:rsid w:val="005C764C"/>
    <w:rsid w:val="005C7ACE"/>
    <w:rsid w:val="005C7B15"/>
    <w:rsid w:val="005C7D62"/>
    <w:rsid w:val="005D0983"/>
    <w:rsid w:val="005D0C02"/>
    <w:rsid w:val="005D137D"/>
    <w:rsid w:val="005D1790"/>
    <w:rsid w:val="005D1BBA"/>
    <w:rsid w:val="005D1E98"/>
    <w:rsid w:val="005D1FBA"/>
    <w:rsid w:val="005D23A6"/>
    <w:rsid w:val="005D274E"/>
    <w:rsid w:val="005D2B0A"/>
    <w:rsid w:val="005D2F59"/>
    <w:rsid w:val="005D347C"/>
    <w:rsid w:val="005D35E4"/>
    <w:rsid w:val="005D35EB"/>
    <w:rsid w:val="005D3853"/>
    <w:rsid w:val="005D39AF"/>
    <w:rsid w:val="005D3E25"/>
    <w:rsid w:val="005D3FCB"/>
    <w:rsid w:val="005D4442"/>
    <w:rsid w:val="005D484B"/>
    <w:rsid w:val="005D4904"/>
    <w:rsid w:val="005D4E8F"/>
    <w:rsid w:val="005D52E1"/>
    <w:rsid w:val="005D557A"/>
    <w:rsid w:val="005D574F"/>
    <w:rsid w:val="005D575A"/>
    <w:rsid w:val="005D588A"/>
    <w:rsid w:val="005D5AF5"/>
    <w:rsid w:val="005D5B2C"/>
    <w:rsid w:val="005D5D5D"/>
    <w:rsid w:val="005D6015"/>
    <w:rsid w:val="005D6249"/>
    <w:rsid w:val="005D68ED"/>
    <w:rsid w:val="005D6A04"/>
    <w:rsid w:val="005D6DC6"/>
    <w:rsid w:val="005D71D3"/>
    <w:rsid w:val="005D78FD"/>
    <w:rsid w:val="005D7EE8"/>
    <w:rsid w:val="005D7F28"/>
    <w:rsid w:val="005E00C7"/>
    <w:rsid w:val="005E0377"/>
    <w:rsid w:val="005E0489"/>
    <w:rsid w:val="005E04B4"/>
    <w:rsid w:val="005E05B8"/>
    <w:rsid w:val="005E0C89"/>
    <w:rsid w:val="005E0C8A"/>
    <w:rsid w:val="005E0C91"/>
    <w:rsid w:val="005E17EC"/>
    <w:rsid w:val="005E1FF5"/>
    <w:rsid w:val="005E2350"/>
    <w:rsid w:val="005E255C"/>
    <w:rsid w:val="005E27F6"/>
    <w:rsid w:val="005E2F60"/>
    <w:rsid w:val="005E370F"/>
    <w:rsid w:val="005E401E"/>
    <w:rsid w:val="005E4320"/>
    <w:rsid w:val="005E46B3"/>
    <w:rsid w:val="005E48FE"/>
    <w:rsid w:val="005E4911"/>
    <w:rsid w:val="005E4C39"/>
    <w:rsid w:val="005E4E88"/>
    <w:rsid w:val="005E4F4C"/>
    <w:rsid w:val="005E516E"/>
    <w:rsid w:val="005E518A"/>
    <w:rsid w:val="005E54B4"/>
    <w:rsid w:val="005E58EA"/>
    <w:rsid w:val="005E5E5F"/>
    <w:rsid w:val="005E60E9"/>
    <w:rsid w:val="005E61DB"/>
    <w:rsid w:val="005E6825"/>
    <w:rsid w:val="005E6EB4"/>
    <w:rsid w:val="005E6FA7"/>
    <w:rsid w:val="005E7BE5"/>
    <w:rsid w:val="005E7CAC"/>
    <w:rsid w:val="005E7D22"/>
    <w:rsid w:val="005E7D8E"/>
    <w:rsid w:val="005E7FBC"/>
    <w:rsid w:val="005F0054"/>
    <w:rsid w:val="005F05D6"/>
    <w:rsid w:val="005F18B8"/>
    <w:rsid w:val="005F1B17"/>
    <w:rsid w:val="005F1B49"/>
    <w:rsid w:val="005F1BB1"/>
    <w:rsid w:val="005F1FA0"/>
    <w:rsid w:val="005F24A5"/>
    <w:rsid w:val="005F2804"/>
    <w:rsid w:val="005F341C"/>
    <w:rsid w:val="005F34A7"/>
    <w:rsid w:val="005F3854"/>
    <w:rsid w:val="005F40C5"/>
    <w:rsid w:val="005F43E2"/>
    <w:rsid w:val="005F463A"/>
    <w:rsid w:val="005F4AB7"/>
    <w:rsid w:val="005F4E72"/>
    <w:rsid w:val="005F4EA3"/>
    <w:rsid w:val="005F4FB8"/>
    <w:rsid w:val="005F5066"/>
    <w:rsid w:val="005F509B"/>
    <w:rsid w:val="005F5C88"/>
    <w:rsid w:val="005F5DBE"/>
    <w:rsid w:val="005F5F39"/>
    <w:rsid w:val="005F64A6"/>
    <w:rsid w:val="005F68E9"/>
    <w:rsid w:val="005F6A7E"/>
    <w:rsid w:val="005F6CFC"/>
    <w:rsid w:val="005F6D74"/>
    <w:rsid w:val="005F72ED"/>
    <w:rsid w:val="005F7468"/>
    <w:rsid w:val="005F7488"/>
    <w:rsid w:val="005F7747"/>
    <w:rsid w:val="005F7B5E"/>
    <w:rsid w:val="00600314"/>
    <w:rsid w:val="006005D8"/>
    <w:rsid w:val="006005F8"/>
    <w:rsid w:val="00600C6E"/>
    <w:rsid w:val="006013E4"/>
    <w:rsid w:val="00601408"/>
    <w:rsid w:val="006014BE"/>
    <w:rsid w:val="006015A9"/>
    <w:rsid w:val="00601F49"/>
    <w:rsid w:val="006023E6"/>
    <w:rsid w:val="006025A4"/>
    <w:rsid w:val="00602CC8"/>
    <w:rsid w:val="00603864"/>
    <w:rsid w:val="00603B2F"/>
    <w:rsid w:val="00603B52"/>
    <w:rsid w:val="00603DF5"/>
    <w:rsid w:val="0060448F"/>
    <w:rsid w:val="00604BEC"/>
    <w:rsid w:val="00604CE9"/>
    <w:rsid w:val="006051BE"/>
    <w:rsid w:val="006057E0"/>
    <w:rsid w:val="00605CD8"/>
    <w:rsid w:val="00605E73"/>
    <w:rsid w:val="00605EAE"/>
    <w:rsid w:val="006062E6"/>
    <w:rsid w:val="00606452"/>
    <w:rsid w:val="00606651"/>
    <w:rsid w:val="00606933"/>
    <w:rsid w:val="00606BAA"/>
    <w:rsid w:val="0060717B"/>
    <w:rsid w:val="00607321"/>
    <w:rsid w:val="0060737C"/>
    <w:rsid w:val="00607553"/>
    <w:rsid w:val="006075A0"/>
    <w:rsid w:val="00607703"/>
    <w:rsid w:val="00607B76"/>
    <w:rsid w:val="00607B81"/>
    <w:rsid w:val="00607EFF"/>
    <w:rsid w:val="006100A6"/>
    <w:rsid w:val="0061013C"/>
    <w:rsid w:val="006101C3"/>
    <w:rsid w:val="006108FF"/>
    <w:rsid w:val="00610AE2"/>
    <w:rsid w:val="00610B08"/>
    <w:rsid w:val="00610D57"/>
    <w:rsid w:val="006110D4"/>
    <w:rsid w:val="0061116C"/>
    <w:rsid w:val="0061130E"/>
    <w:rsid w:val="00611332"/>
    <w:rsid w:val="0061166A"/>
    <w:rsid w:val="006118F1"/>
    <w:rsid w:val="00611CE6"/>
    <w:rsid w:val="0061213E"/>
    <w:rsid w:val="0061259F"/>
    <w:rsid w:val="00612771"/>
    <w:rsid w:val="00612777"/>
    <w:rsid w:val="00612B49"/>
    <w:rsid w:val="00612B7E"/>
    <w:rsid w:val="00613225"/>
    <w:rsid w:val="0061372E"/>
    <w:rsid w:val="00613F0B"/>
    <w:rsid w:val="0061415A"/>
    <w:rsid w:val="00614177"/>
    <w:rsid w:val="006141EE"/>
    <w:rsid w:val="00614938"/>
    <w:rsid w:val="00614A2E"/>
    <w:rsid w:val="00614E38"/>
    <w:rsid w:val="00614F1B"/>
    <w:rsid w:val="006150BE"/>
    <w:rsid w:val="00615227"/>
    <w:rsid w:val="00615423"/>
    <w:rsid w:val="00616063"/>
    <w:rsid w:val="006160A8"/>
    <w:rsid w:val="0061647C"/>
    <w:rsid w:val="00616551"/>
    <w:rsid w:val="006168A4"/>
    <w:rsid w:val="006169EB"/>
    <w:rsid w:val="00616C36"/>
    <w:rsid w:val="006170A1"/>
    <w:rsid w:val="00617134"/>
    <w:rsid w:val="00617C14"/>
    <w:rsid w:val="00617CCB"/>
    <w:rsid w:val="00617D8F"/>
    <w:rsid w:val="0062017B"/>
    <w:rsid w:val="00620847"/>
    <w:rsid w:val="00620C8D"/>
    <w:rsid w:val="00620E4C"/>
    <w:rsid w:val="00620ED6"/>
    <w:rsid w:val="0062107C"/>
    <w:rsid w:val="00621B74"/>
    <w:rsid w:val="00621E32"/>
    <w:rsid w:val="00621EE6"/>
    <w:rsid w:val="00622161"/>
    <w:rsid w:val="006225BA"/>
    <w:rsid w:val="006226E8"/>
    <w:rsid w:val="00622AF6"/>
    <w:rsid w:val="00622E28"/>
    <w:rsid w:val="00622FEE"/>
    <w:rsid w:val="0062310B"/>
    <w:rsid w:val="00623778"/>
    <w:rsid w:val="00623B5A"/>
    <w:rsid w:val="00624648"/>
    <w:rsid w:val="00624C4C"/>
    <w:rsid w:val="00625409"/>
    <w:rsid w:val="00625BF0"/>
    <w:rsid w:val="00625C08"/>
    <w:rsid w:val="00625E33"/>
    <w:rsid w:val="00626632"/>
    <w:rsid w:val="006269B3"/>
    <w:rsid w:val="00626F4B"/>
    <w:rsid w:val="00627018"/>
    <w:rsid w:val="0062764E"/>
    <w:rsid w:val="00627F71"/>
    <w:rsid w:val="0063045E"/>
    <w:rsid w:val="0063085D"/>
    <w:rsid w:val="00631028"/>
    <w:rsid w:val="00631349"/>
    <w:rsid w:val="006314A6"/>
    <w:rsid w:val="00631575"/>
    <w:rsid w:val="00631977"/>
    <w:rsid w:val="00631A97"/>
    <w:rsid w:val="00631C62"/>
    <w:rsid w:val="006324BA"/>
    <w:rsid w:val="00632625"/>
    <w:rsid w:val="00632887"/>
    <w:rsid w:val="00632ABC"/>
    <w:rsid w:val="00632E78"/>
    <w:rsid w:val="006336E6"/>
    <w:rsid w:val="0063382B"/>
    <w:rsid w:val="00633BA3"/>
    <w:rsid w:val="00633C2C"/>
    <w:rsid w:val="00633F2F"/>
    <w:rsid w:val="00633F6A"/>
    <w:rsid w:val="006349C2"/>
    <w:rsid w:val="00634B0D"/>
    <w:rsid w:val="0063502C"/>
    <w:rsid w:val="0063523B"/>
    <w:rsid w:val="0063548C"/>
    <w:rsid w:val="00635E89"/>
    <w:rsid w:val="006360A2"/>
    <w:rsid w:val="006361BB"/>
    <w:rsid w:val="0063660F"/>
    <w:rsid w:val="006367CE"/>
    <w:rsid w:val="00636848"/>
    <w:rsid w:val="00636CAB"/>
    <w:rsid w:val="006373A7"/>
    <w:rsid w:val="0063756A"/>
    <w:rsid w:val="00637719"/>
    <w:rsid w:val="00637810"/>
    <w:rsid w:val="006409D5"/>
    <w:rsid w:val="00640B69"/>
    <w:rsid w:val="00640C5B"/>
    <w:rsid w:val="00640F26"/>
    <w:rsid w:val="00640FD1"/>
    <w:rsid w:val="006410D8"/>
    <w:rsid w:val="006411A7"/>
    <w:rsid w:val="0064185C"/>
    <w:rsid w:val="00641A1B"/>
    <w:rsid w:val="00641B49"/>
    <w:rsid w:val="00641DC0"/>
    <w:rsid w:val="00642033"/>
    <w:rsid w:val="00642075"/>
    <w:rsid w:val="00642298"/>
    <w:rsid w:val="00642911"/>
    <w:rsid w:val="00642D58"/>
    <w:rsid w:val="00643296"/>
    <w:rsid w:val="006432EE"/>
    <w:rsid w:val="006438AD"/>
    <w:rsid w:val="0064399F"/>
    <w:rsid w:val="00643A68"/>
    <w:rsid w:val="00643B4B"/>
    <w:rsid w:val="0064402C"/>
    <w:rsid w:val="00644062"/>
    <w:rsid w:val="00644072"/>
    <w:rsid w:val="00644306"/>
    <w:rsid w:val="0064434F"/>
    <w:rsid w:val="006443B8"/>
    <w:rsid w:val="006445E8"/>
    <w:rsid w:val="00644F87"/>
    <w:rsid w:val="00645244"/>
    <w:rsid w:val="006456EE"/>
    <w:rsid w:val="00645724"/>
    <w:rsid w:val="006458A2"/>
    <w:rsid w:val="00646208"/>
    <w:rsid w:val="00646459"/>
    <w:rsid w:val="006467E1"/>
    <w:rsid w:val="00646ACB"/>
    <w:rsid w:val="00646FA7"/>
    <w:rsid w:val="006476AD"/>
    <w:rsid w:val="00647C7B"/>
    <w:rsid w:val="00647F5C"/>
    <w:rsid w:val="006504E4"/>
    <w:rsid w:val="006505C8"/>
    <w:rsid w:val="00650A21"/>
    <w:rsid w:val="00650A49"/>
    <w:rsid w:val="00650B70"/>
    <w:rsid w:val="00650BFD"/>
    <w:rsid w:val="00650E68"/>
    <w:rsid w:val="00650F32"/>
    <w:rsid w:val="00651702"/>
    <w:rsid w:val="00651721"/>
    <w:rsid w:val="00651962"/>
    <w:rsid w:val="00651D34"/>
    <w:rsid w:val="006522B6"/>
    <w:rsid w:val="00652386"/>
    <w:rsid w:val="00652399"/>
    <w:rsid w:val="0065244C"/>
    <w:rsid w:val="00652C6E"/>
    <w:rsid w:val="00652ED3"/>
    <w:rsid w:val="006531CE"/>
    <w:rsid w:val="006532A4"/>
    <w:rsid w:val="00653705"/>
    <w:rsid w:val="00653DC3"/>
    <w:rsid w:val="00653DF7"/>
    <w:rsid w:val="006542F3"/>
    <w:rsid w:val="00654439"/>
    <w:rsid w:val="00654472"/>
    <w:rsid w:val="006544A6"/>
    <w:rsid w:val="00654865"/>
    <w:rsid w:val="00654D7D"/>
    <w:rsid w:val="00654E09"/>
    <w:rsid w:val="006552B0"/>
    <w:rsid w:val="00655348"/>
    <w:rsid w:val="006553F6"/>
    <w:rsid w:val="0065583C"/>
    <w:rsid w:val="00655AE9"/>
    <w:rsid w:val="00655CA3"/>
    <w:rsid w:val="00655D35"/>
    <w:rsid w:val="006561E3"/>
    <w:rsid w:val="006565FC"/>
    <w:rsid w:val="00656752"/>
    <w:rsid w:val="006567CB"/>
    <w:rsid w:val="00656DCC"/>
    <w:rsid w:val="00656EE0"/>
    <w:rsid w:val="006570E3"/>
    <w:rsid w:val="006570FB"/>
    <w:rsid w:val="0065719A"/>
    <w:rsid w:val="00657610"/>
    <w:rsid w:val="00657972"/>
    <w:rsid w:val="006579D4"/>
    <w:rsid w:val="00657E40"/>
    <w:rsid w:val="00657F74"/>
    <w:rsid w:val="0066013C"/>
    <w:rsid w:val="006601D2"/>
    <w:rsid w:val="006602F7"/>
    <w:rsid w:val="006606B9"/>
    <w:rsid w:val="006608E7"/>
    <w:rsid w:val="00660DE6"/>
    <w:rsid w:val="0066126C"/>
    <w:rsid w:val="0066160B"/>
    <w:rsid w:val="00661634"/>
    <w:rsid w:val="00661EA1"/>
    <w:rsid w:val="00662212"/>
    <w:rsid w:val="006625A8"/>
    <w:rsid w:val="00662A6B"/>
    <w:rsid w:val="00662CD2"/>
    <w:rsid w:val="0066307D"/>
    <w:rsid w:val="006631EC"/>
    <w:rsid w:val="0066340D"/>
    <w:rsid w:val="00663630"/>
    <w:rsid w:val="00663C98"/>
    <w:rsid w:val="006644D3"/>
    <w:rsid w:val="00664972"/>
    <w:rsid w:val="00664F96"/>
    <w:rsid w:val="00665518"/>
    <w:rsid w:val="006657FA"/>
    <w:rsid w:val="00666208"/>
    <w:rsid w:val="00666BB4"/>
    <w:rsid w:val="006678B5"/>
    <w:rsid w:val="00670122"/>
    <w:rsid w:val="006708BD"/>
    <w:rsid w:val="006709DB"/>
    <w:rsid w:val="00670A0A"/>
    <w:rsid w:val="00670AA9"/>
    <w:rsid w:val="00671020"/>
    <w:rsid w:val="00671139"/>
    <w:rsid w:val="006712EA"/>
    <w:rsid w:val="00671569"/>
    <w:rsid w:val="00671678"/>
    <w:rsid w:val="00672201"/>
    <w:rsid w:val="00672695"/>
    <w:rsid w:val="006726B1"/>
    <w:rsid w:val="00672A01"/>
    <w:rsid w:val="00672B3A"/>
    <w:rsid w:val="00672CD2"/>
    <w:rsid w:val="00672F3B"/>
    <w:rsid w:val="006730C1"/>
    <w:rsid w:val="00673139"/>
    <w:rsid w:val="00673253"/>
    <w:rsid w:val="0067362D"/>
    <w:rsid w:val="006738AB"/>
    <w:rsid w:val="00673C2D"/>
    <w:rsid w:val="00673C7E"/>
    <w:rsid w:val="00673C99"/>
    <w:rsid w:val="00673FBD"/>
    <w:rsid w:val="00673FFE"/>
    <w:rsid w:val="00674391"/>
    <w:rsid w:val="006744E0"/>
    <w:rsid w:val="00674619"/>
    <w:rsid w:val="00674826"/>
    <w:rsid w:val="00674A48"/>
    <w:rsid w:val="00674D3E"/>
    <w:rsid w:val="0067522F"/>
    <w:rsid w:val="00675530"/>
    <w:rsid w:val="006755C0"/>
    <w:rsid w:val="00675987"/>
    <w:rsid w:val="00675A78"/>
    <w:rsid w:val="00675BC0"/>
    <w:rsid w:val="00676247"/>
    <w:rsid w:val="00676BA6"/>
    <w:rsid w:val="00676ED1"/>
    <w:rsid w:val="00676F90"/>
    <w:rsid w:val="00676FB5"/>
    <w:rsid w:val="00677003"/>
    <w:rsid w:val="0067749D"/>
    <w:rsid w:val="00677551"/>
    <w:rsid w:val="00677659"/>
    <w:rsid w:val="0067786D"/>
    <w:rsid w:val="00680217"/>
    <w:rsid w:val="00680592"/>
    <w:rsid w:val="00680686"/>
    <w:rsid w:val="0068087F"/>
    <w:rsid w:val="00680968"/>
    <w:rsid w:val="006809AB"/>
    <w:rsid w:val="006809B0"/>
    <w:rsid w:val="00680A6F"/>
    <w:rsid w:val="00680CD1"/>
    <w:rsid w:val="00681077"/>
    <w:rsid w:val="00681088"/>
    <w:rsid w:val="0068190C"/>
    <w:rsid w:val="00681983"/>
    <w:rsid w:val="00681B0B"/>
    <w:rsid w:val="00681B58"/>
    <w:rsid w:val="00681CEF"/>
    <w:rsid w:val="006821DE"/>
    <w:rsid w:val="0068257F"/>
    <w:rsid w:val="00682650"/>
    <w:rsid w:val="00682855"/>
    <w:rsid w:val="00682AA0"/>
    <w:rsid w:val="00682BC6"/>
    <w:rsid w:val="0068302A"/>
    <w:rsid w:val="00683B27"/>
    <w:rsid w:val="00683D05"/>
    <w:rsid w:val="00683DA1"/>
    <w:rsid w:val="00683EC4"/>
    <w:rsid w:val="006840C1"/>
    <w:rsid w:val="006840C7"/>
    <w:rsid w:val="00684221"/>
    <w:rsid w:val="006842F5"/>
    <w:rsid w:val="006842FA"/>
    <w:rsid w:val="00684B11"/>
    <w:rsid w:val="00684C2B"/>
    <w:rsid w:val="00684DCA"/>
    <w:rsid w:val="006850E1"/>
    <w:rsid w:val="0068564C"/>
    <w:rsid w:val="00685811"/>
    <w:rsid w:val="006859B2"/>
    <w:rsid w:val="00685B35"/>
    <w:rsid w:val="00685E10"/>
    <w:rsid w:val="00686592"/>
    <w:rsid w:val="00686600"/>
    <w:rsid w:val="00686716"/>
    <w:rsid w:val="006867D2"/>
    <w:rsid w:val="00686972"/>
    <w:rsid w:val="0068697F"/>
    <w:rsid w:val="00686988"/>
    <w:rsid w:val="006869EF"/>
    <w:rsid w:val="00686A3A"/>
    <w:rsid w:val="00686D1A"/>
    <w:rsid w:val="0068730D"/>
    <w:rsid w:val="006873B7"/>
    <w:rsid w:val="006878F2"/>
    <w:rsid w:val="00687F78"/>
    <w:rsid w:val="006901F2"/>
    <w:rsid w:val="00690950"/>
    <w:rsid w:val="00690969"/>
    <w:rsid w:val="00690AEE"/>
    <w:rsid w:val="00690CAE"/>
    <w:rsid w:val="00690E1B"/>
    <w:rsid w:val="00691219"/>
    <w:rsid w:val="00691233"/>
    <w:rsid w:val="0069148E"/>
    <w:rsid w:val="00691AED"/>
    <w:rsid w:val="00691C37"/>
    <w:rsid w:val="00691DA7"/>
    <w:rsid w:val="00692093"/>
    <w:rsid w:val="0069209E"/>
    <w:rsid w:val="006922C9"/>
    <w:rsid w:val="006923EB"/>
    <w:rsid w:val="00692826"/>
    <w:rsid w:val="00693063"/>
    <w:rsid w:val="006930EF"/>
    <w:rsid w:val="00693216"/>
    <w:rsid w:val="006933E0"/>
    <w:rsid w:val="006933F1"/>
    <w:rsid w:val="006937BB"/>
    <w:rsid w:val="00694BD5"/>
    <w:rsid w:val="00694FDC"/>
    <w:rsid w:val="006952E2"/>
    <w:rsid w:val="00695C19"/>
    <w:rsid w:val="00695C2D"/>
    <w:rsid w:val="00695D6A"/>
    <w:rsid w:val="006960B6"/>
    <w:rsid w:val="00696474"/>
    <w:rsid w:val="00696631"/>
    <w:rsid w:val="00696850"/>
    <w:rsid w:val="0069689C"/>
    <w:rsid w:val="0069699A"/>
    <w:rsid w:val="00696FC8"/>
    <w:rsid w:val="006972EA"/>
    <w:rsid w:val="0069759D"/>
    <w:rsid w:val="006978AD"/>
    <w:rsid w:val="00697DDC"/>
    <w:rsid w:val="00697EA3"/>
    <w:rsid w:val="006A008A"/>
    <w:rsid w:val="006A031F"/>
    <w:rsid w:val="006A0392"/>
    <w:rsid w:val="006A047B"/>
    <w:rsid w:val="006A0598"/>
    <w:rsid w:val="006A0866"/>
    <w:rsid w:val="006A0B40"/>
    <w:rsid w:val="006A0BE5"/>
    <w:rsid w:val="006A1667"/>
    <w:rsid w:val="006A183E"/>
    <w:rsid w:val="006A1AD9"/>
    <w:rsid w:val="006A1B01"/>
    <w:rsid w:val="006A1B49"/>
    <w:rsid w:val="006A25B2"/>
    <w:rsid w:val="006A25C6"/>
    <w:rsid w:val="006A2819"/>
    <w:rsid w:val="006A2C5F"/>
    <w:rsid w:val="006A33AA"/>
    <w:rsid w:val="006A3797"/>
    <w:rsid w:val="006A3906"/>
    <w:rsid w:val="006A3C9F"/>
    <w:rsid w:val="006A4467"/>
    <w:rsid w:val="006A449B"/>
    <w:rsid w:val="006A48AE"/>
    <w:rsid w:val="006A4F84"/>
    <w:rsid w:val="006A4FB5"/>
    <w:rsid w:val="006A4FF7"/>
    <w:rsid w:val="006A5185"/>
    <w:rsid w:val="006A5E16"/>
    <w:rsid w:val="006A5FBE"/>
    <w:rsid w:val="006A6097"/>
    <w:rsid w:val="006A657B"/>
    <w:rsid w:val="006A65D6"/>
    <w:rsid w:val="006A66AA"/>
    <w:rsid w:val="006A6741"/>
    <w:rsid w:val="006A6F44"/>
    <w:rsid w:val="006A72AE"/>
    <w:rsid w:val="006A756E"/>
    <w:rsid w:val="006A77B6"/>
    <w:rsid w:val="006A7CFB"/>
    <w:rsid w:val="006B00AD"/>
    <w:rsid w:val="006B00EC"/>
    <w:rsid w:val="006B0379"/>
    <w:rsid w:val="006B097B"/>
    <w:rsid w:val="006B111F"/>
    <w:rsid w:val="006B1331"/>
    <w:rsid w:val="006B1415"/>
    <w:rsid w:val="006B152F"/>
    <w:rsid w:val="006B175E"/>
    <w:rsid w:val="006B1A4E"/>
    <w:rsid w:val="006B1A66"/>
    <w:rsid w:val="006B1DE2"/>
    <w:rsid w:val="006B2794"/>
    <w:rsid w:val="006B299E"/>
    <w:rsid w:val="006B2BB2"/>
    <w:rsid w:val="006B363B"/>
    <w:rsid w:val="006B380C"/>
    <w:rsid w:val="006B3BA0"/>
    <w:rsid w:val="006B454B"/>
    <w:rsid w:val="006B49FA"/>
    <w:rsid w:val="006B5010"/>
    <w:rsid w:val="006B5015"/>
    <w:rsid w:val="006B5046"/>
    <w:rsid w:val="006B5469"/>
    <w:rsid w:val="006B583E"/>
    <w:rsid w:val="006B58EE"/>
    <w:rsid w:val="006B59C7"/>
    <w:rsid w:val="006B5FC6"/>
    <w:rsid w:val="006B60A3"/>
    <w:rsid w:val="006B66E4"/>
    <w:rsid w:val="006B6706"/>
    <w:rsid w:val="006B6B53"/>
    <w:rsid w:val="006B6C04"/>
    <w:rsid w:val="006B7040"/>
    <w:rsid w:val="006B7490"/>
    <w:rsid w:val="006B78CA"/>
    <w:rsid w:val="006B7F29"/>
    <w:rsid w:val="006B7F5E"/>
    <w:rsid w:val="006C052B"/>
    <w:rsid w:val="006C0B0D"/>
    <w:rsid w:val="006C0E90"/>
    <w:rsid w:val="006C1037"/>
    <w:rsid w:val="006C126D"/>
    <w:rsid w:val="006C12AC"/>
    <w:rsid w:val="006C1389"/>
    <w:rsid w:val="006C1A98"/>
    <w:rsid w:val="006C1CF0"/>
    <w:rsid w:val="006C1FCA"/>
    <w:rsid w:val="006C221D"/>
    <w:rsid w:val="006C25BA"/>
    <w:rsid w:val="006C2709"/>
    <w:rsid w:val="006C2D1F"/>
    <w:rsid w:val="006C2F8F"/>
    <w:rsid w:val="006C35F4"/>
    <w:rsid w:val="006C36B1"/>
    <w:rsid w:val="006C3EF4"/>
    <w:rsid w:val="006C414B"/>
    <w:rsid w:val="006C418C"/>
    <w:rsid w:val="006C42D5"/>
    <w:rsid w:val="006C454A"/>
    <w:rsid w:val="006C4626"/>
    <w:rsid w:val="006C4639"/>
    <w:rsid w:val="006C48C9"/>
    <w:rsid w:val="006C4C13"/>
    <w:rsid w:val="006C5191"/>
    <w:rsid w:val="006C5271"/>
    <w:rsid w:val="006C5298"/>
    <w:rsid w:val="006C548A"/>
    <w:rsid w:val="006C55A4"/>
    <w:rsid w:val="006C5AF5"/>
    <w:rsid w:val="006C5B50"/>
    <w:rsid w:val="006C602E"/>
    <w:rsid w:val="006C6164"/>
    <w:rsid w:val="006C628F"/>
    <w:rsid w:val="006C659F"/>
    <w:rsid w:val="006C6708"/>
    <w:rsid w:val="006C706A"/>
    <w:rsid w:val="006C76D6"/>
    <w:rsid w:val="006C7764"/>
    <w:rsid w:val="006C78BC"/>
    <w:rsid w:val="006C7DC3"/>
    <w:rsid w:val="006D068F"/>
    <w:rsid w:val="006D0A4E"/>
    <w:rsid w:val="006D0B3B"/>
    <w:rsid w:val="006D0FA8"/>
    <w:rsid w:val="006D103C"/>
    <w:rsid w:val="006D13F7"/>
    <w:rsid w:val="006D1423"/>
    <w:rsid w:val="006D18CD"/>
    <w:rsid w:val="006D19B9"/>
    <w:rsid w:val="006D1A62"/>
    <w:rsid w:val="006D1B12"/>
    <w:rsid w:val="006D2104"/>
    <w:rsid w:val="006D239F"/>
    <w:rsid w:val="006D2646"/>
    <w:rsid w:val="006D286A"/>
    <w:rsid w:val="006D2AE9"/>
    <w:rsid w:val="006D2C4E"/>
    <w:rsid w:val="006D2F4D"/>
    <w:rsid w:val="006D2F99"/>
    <w:rsid w:val="006D309E"/>
    <w:rsid w:val="006D37CF"/>
    <w:rsid w:val="006D46B9"/>
    <w:rsid w:val="006D4BD4"/>
    <w:rsid w:val="006D4E70"/>
    <w:rsid w:val="006D523A"/>
    <w:rsid w:val="006D55EC"/>
    <w:rsid w:val="006D5720"/>
    <w:rsid w:val="006D58C8"/>
    <w:rsid w:val="006D58F4"/>
    <w:rsid w:val="006D5B77"/>
    <w:rsid w:val="006D601B"/>
    <w:rsid w:val="006D626A"/>
    <w:rsid w:val="006D6409"/>
    <w:rsid w:val="006D67A9"/>
    <w:rsid w:val="006D6AB5"/>
    <w:rsid w:val="006D6D01"/>
    <w:rsid w:val="006D6D16"/>
    <w:rsid w:val="006D6F10"/>
    <w:rsid w:val="006D7048"/>
    <w:rsid w:val="006D744F"/>
    <w:rsid w:val="006D769E"/>
    <w:rsid w:val="006D7805"/>
    <w:rsid w:val="006D7844"/>
    <w:rsid w:val="006D788E"/>
    <w:rsid w:val="006E01D3"/>
    <w:rsid w:val="006E0718"/>
    <w:rsid w:val="006E0860"/>
    <w:rsid w:val="006E0C13"/>
    <w:rsid w:val="006E0FD3"/>
    <w:rsid w:val="006E185E"/>
    <w:rsid w:val="006E188B"/>
    <w:rsid w:val="006E1A83"/>
    <w:rsid w:val="006E1B2B"/>
    <w:rsid w:val="006E1C9B"/>
    <w:rsid w:val="006E2778"/>
    <w:rsid w:val="006E278E"/>
    <w:rsid w:val="006E29D7"/>
    <w:rsid w:val="006E2AF1"/>
    <w:rsid w:val="006E2FBF"/>
    <w:rsid w:val="006E31F4"/>
    <w:rsid w:val="006E3229"/>
    <w:rsid w:val="006E3465"/>
    <w:rsid w:val="006E39C5"/>
    <w:rsid w:val="006E3B2A"/>
    <w:rsid w:val="006E3C8D"/>
    <w:rsid w:val="006E3D3A"/>
    <w:rsid w:val="006E439F"/>
    <w:rsid w:val="006E456A"/>
    <w:rsid w:val="006E47E0"/>
    <w:rsid w:val="006E4B48"/>
    <w:rsid w:val="006E4D66"/>
    <w:rsid w:val="006E50DF"/>
    <w:rsid w:val="006E5196"/>
    <w:rsid w:val="006E5503"/>
    <w:rsid w:val="006E566D"/>
    <w:rsid w:val="006E5AAF"/>
    <w:rsid w:val="006E5B21"/>
    <w:rsid w:val="006E5BF2"/>
    <w:rsid w:val="006E5E11"/>
    <w:rsid w:val="006E600E"/>
    <w:rsid w:val="006E602F"/>
    <w:rsid w:val="006E60FD"/>
    <w:rsid w:val="006E61BE"/>
    <w:rsid w:val="006E6949"/>
    <w:rsid w:val="006E6AD4"/>
    <w:rsid w:val="006E6E9D"/>
    <w:rsid w:val="006E7520"/>
    <w:rsid w:val="006E7889"/>
    <w:rsid w:val="006E7B27"/>
    <w:rsid w:val="006E7C78"/>
    <w:rsid w:val="006E7D67"/>
    <w:rsid w:val="006E7EE7"/>
    <w:rsid w:val="006F05FF"/>
    <w:rsid w:val="006F06EE"/>
    <w:rsid w:val="006F07AE"/>
    <w:rsid w:val="006F08EE"/>
    <w:rsid w:val="006F0BB3"/>
    <w:rsid w:val="006F0F3B"/>
    <w:rsid w:val="006F1345"/>
    <w:rsid w:val="006F14B6"/>
    <w:rsid w:val="006F1DB1"/>
    <w:rsid w:val="006F1F68"/>
    <w:rsid w:val="006F1FB1"/>
    <w:rsid w:val="006F21E3"/>
    <w:rsid w:val="006F2278"/>
    <w:rsid w:val="006F23E9"/>
    <w:rsid w:val="006F26BB"/>
    <w:rsid w:val="006F2984"/>
    <w:rsid w:val="006F2988"/>
    <w:rsid w:val="006F2B0D"/>
    <w:rsid w:val="006F2C68"/>
    <w:rsid w:val="006F30F7"/>
    <w:rsid w:val="006F322D"/>
    <w:rsid w:val="006F3421"/>
    <w:rsid w:val="006F3467"/>
    <w:rsid w:val="006F346D"/>
    <w:rsid w:val="006F3633"/>
    <w:rsid w:val="006F386F"/>
    <w:rsid w:val="006F39A1"/>
    <w:rsid w:val="006F3BCF"/>
    <w:rsid w:val="006F3BD2"/>
    <w:rsid w:val="006F3D8B"/>
    <w:rsid w:val="006F4354"/>
    <w:rsid w:val="006F43AC"/>
    <w:rsid w:val="006F449E"/>
    <w:rsid w:val="006F4731"/>
    <w:rsid w:val="006F4800"/>
    <w:rsid w:val="006F4879"/>
    <w:rsid w:val="006F4895"/>
    <w:rsid w:val="006F4D53"/>
    <w:rsid w:val="006F4E53"/>
    <w:rsid w:val="006F51C6"/>
    <w:rsid w:val="006F55A0"/>
    <w:rsid w:val="006F5A1C"/>
    <w:rsid w:val="006F5ADA"/>
    <w:rsid w:val="006F5F24"/>
    <w:rsid w:val="006F6428"/>
    <w:rsid w:val="006F6882"/>
    <w:rsid w:val="006F69C5"/>
    <w:rsid w:val="006F6AC0"/>
    <w:rsid w:val="006F7243"/>
    <w:rsid w:val="006F796A"/>
    <w:rsid w:val="006F7D65"/>
    <w:rsid w:val="006F7E77"/>
    <w:rsid w:val="007004DE"/>
    <w:rsid w:val="00700681"/>
    <w:rsid w:val="00700744"/>
    <w:rsid w:val="00700855"/>
    <w:rsid w:val="00700C11"/>
    <w:rsid w:val="00700DCF"/>
    <w:rsid w:val="00701078"/>
    <w:rsid w:val="00701405"/>
    <w:rsid w:val="00701524"/>
    <w:rsid w:val="00701CF6"/>
    <w:rsid w:val="00701D13"/>
    <w:rsid w:val="00701DD4"/>
    <w:rsid w:val="00702044"/>
    <w:rsid w:val="0070206D"/>
    <w:rsid w:val="007027E1"/>
    <w:rsid w:val="00703E99"/>
    <w:rsid w:val="007040E5"/>
    <w:rsid w:val="007041A3"/>
    <w:rsid w:val="00704897"/>
    <w:rsid w:val="00704969"/>
    <w:rsid w:val="00704BB2"/>
    <w:rsid w:val="00704F3F"/>
    <w:rsid w:val="007050B9"/>
    <w:rsid w:val="00705470"/>
    <w:rsid w:val="00705A90"/>
    <w:rsid w:val="00705C18"/>
    <w:rsid w:val="00706625"/>
    <w:rsid w:val="007067FB"/>
    <w:rsid w:val="00706C9E"/>
    <w:rsid w:val="00706F85"/>
    <w:rsid w:val="0070714F"/>
    <w:rsid w:val="007071A2"/>
    <w:rsid w:val="007074F7"/>
    <w:rsid w:val="00707729"/>
    <w:rsid w:val="00707D99"/>
    <w:rsid w:val="00707E22"/>
    <w:rsid w:val="00707E24"/>
    <w:rsid w:val="00707FB6"/>
    <w:rsid w:val="00710383"/>
    <w:rsid w:val="00710589"/>
    <w:rsid w:val="00710794"/>
    <w:rsid w:val="00710868"/>
    <w:rsid w:val="00710934"/>
    <w:rsid w:val="00710E64"/>
    <w:rsid w:val="007111B3"/>
    <w:rsid w:val="00711465"/>
    <w:rsid w:val="00711C2F"/>
    <w:rsid w:val="00711C44"/>
    <w:rsid w:val="00711F10"/>
    <w:rsid w:val="00712A39"/>
    <w:rsid w:val="00712AC5"/>
    <w:rsid w:val="00713739"/>
    <w:rsid w:val="007138A4"/>
    <w:rsid w:val="00713B5E"/>
    <w:rsid w:val="00713EDE"/>
    <w:rsid w:val="00714110"/>
    <w:rsid w:val="00714421"/>
    <w:rsid w:val="00714589"/>
    <w:rsid w:val="007145D5"/>
    <w:rsid w:val="00714EE8"/>
    <w:rsid w:val="00715189"/>
    <w:rsid w:val="00715453"/>
    <w:rsid w:val="0071598C"/>
    <w:rsid w:val="00715C98"/>
    <w:rsid w:val="00716026"/>
    <w:rsid w:val="00716499"/>
    <w:rsid w:val="0071665D"/>
    <w:rsid w:val="00716AA6"/>
    <w:rsid w:val="00716DB3"/>
    <w:rsid w:val="00716F07"/>
    <w:rsid w:val="0071700A"/>
    <w:rsid w:val="0071739C"/>
    <w:rsid w:val="007173E3"/>
    <w:rsid w:val="007177F1"/>
    <w:rsid w:val="007178A5"/>
    <w:rsid w:val="007178BF"/>
    <w:rsid w:val="00717BEF"/>
    <w:rsid w:val="007203AC"/>
    <w:rsid w:val="00720A97"/>
    <w:rsid w:val="00720BCC"/>
    <w:rsid w:val="00720BE7"/>
    <w:rsid w:val="00720E98"/>
    <w:rsid w:val="00721BE9"/>
    <w:rsid w:val="00721CA5"/>
    <w:rsid w:val="00721D0C"/>
    <w:rsid w:val="00721ED9"/>
    <w:rsid w:val="007221BD"/>
    <w:rsid w:val="00722779"/>
    <w:rsid w:val="007228FE"/>
    <w:rsid w:val="00722920"/>
    <w:rsid w:val="00722B10"/>
    <w:rsid w:val="00722C04"/>
    <w:rsid w:val="00722E58"/>
    <w:rsid w:val="00722F0D"/>
    <w:rsid w:val="007230DA"/>
    <w:rsid w:val="007236FE"/>
    <w:rsid w:val="007239B8"/>
    <w:rsid w:val="00723FC8"/>
    <w:rsid w:val="007244DD"/>
    <w:rsid w:val="00724A33"/>
    <w:rsid w:val="00724FEE"/>
    <w:rsid w:val="00725166"/>
    <w:rsid w:val="00725496"/>
    <w:rsid w:val="0072558A"/>
    <w:rsid w:val="00725BD9"/>
    <w:rsid w:val="00725D87"/>
    <w:rsid w:val="0072604E"/>
    <w:rsid w:val="0072639B"/>
    <w:rsid w:val="00726565"/>
    <w:rsid w:val="00726BE2"/>
    <w:rsid w:val="00726CD2"/>
    <w:rsid w:val="00726D60"/>
    <w:rsid w:val="00726DED"/>
    <w:rsid w:val="00726E21"/>
    <w:rsid w:val="00726FFE"/>
    <w:rsid w:val="00727131"/>
    <w:rsid w:val="007278D8"/>
    <w:rsid w:val="00727A50"/>
    <w:rsid w:val="00727AC2"/>
    <w:rsid w:val="00727AF5"/>
    <w:rsid w:val="00727D40"/>
    <w:rsid w:val="00727DB2"/>
    <w:rsid w:val="00727DCD"/>
    <w:rsid w:val="00727E35"/>
    <w:rsid w:val="00730467"/>
    <w:rsid w:val="00730DE4"/>
    <w:rsid w:val="00730E6D"/>
    <w:rsid w:val="007310B7"/>
    <w:rsid w:val="0073139B"/>
    <w:rsid w:val="007315A3"/>
    <w:rsid w:val="00731634"/>
    <w:rsid w:val="0073181A"/>
    <w:rsid w:val="007318AB"/>
    <w:rsid w:val="00731DA3"/>
    <w:rsid w:val="00731FF2"/>
    <w:rsid w:val="0073235E"/>
    <w:rsid w:val="007327DE"/>
    <w:rsid w:val="00732B82"/>
    <w:rsid w:val="00732F73"/>
    <w:rsid w:val="007332C4"/>
    <w:rsid w:val="007335F5"/>
    <w:rsid w:val="00733BA3"/>
    <w:rsid w:val="0073420E"/>
    <w:rsid w:val="007345C5"/>
    <w:rsid w:val="0073469B"/>
    <w:rsid w:val="00734A55"/>
    <w:rsid w:val="007355BF"/>
    <w:rsid w:val="0073584B"/>
    <w:rsid w:val="00735D67"/>
    <w:rsid w:val="007360E7"/>
    <w:rsid w:val="007368AC"/>
    <w:rsid w:val="00736BFE"/>
    <w:rsid w:val="007379D8"/>
    <w:rsid w:val="00740194"/>
    <w:rsid w:val="0074075F"/>
    <w:rsid w:val="00740833"/>
    <w:rsid w:val="00740B33"/>
    <w:rsid w:val="00740CE4"/>
    <w:rsid w:val="00740EB9"/>
    <w:rsid w:val="00741091"/>
    <w:rsid w:val="007410E7"/>
    <w:rsid w:val="007410FF"/>
    <w:rsid w:val="00741455"/>
    <w:rsid w:val="007414DE"/>
    <w:rsid w:val="00741776"/>
    <w:rsid w:val="00741B4C"/>
    <w:rsid w:val="00741F24"/>
    <w:rsid w:val="00741F8E"/>
    <w:rsid w:val="00742318"/>
    <w:rsid w:val="00742B25"/>
    <w:rsid w:val="00742DB0"/>
    <w:rsid w:val="0074308F"/>
    <w:rsid w:val="0074329E"/>
    <w:rsid w:val="0074443B"/>
    <w:rsid w:val="007445CF"/>
    <w:rsid w:val="00744C23"/>
    <w:rsid w:val="00744DA2"/>
    <w:rsid w:val="00744FBD"/>
    <w:rsid w:val="0074515D"/>
    <w:rsid w:val="007452D9"/>
    <w:rsid w:val="007452EF"/>
    <w:rsid w:val="007454D7"/>
    <w:rsid w:val="0074589A"/>
    <w:rsid w:val="00745A12"/>
    <w:rsid w:val="0074605E"/>
    <w:rsid w:val="00746204"/>
    <w:rsid w:val="007463F7"/>
    <w:rsid w:val="007466E9"/>
    <w:rsid w:val="007469D2"/>
    <w:rsid w:val="00746D75"/>
    <w:rsid w:val="00746EAF"/>
    <w:rsid w:val="007474E2"/>
    <w:rsid w:val="007479F9"/>
    <w:rsid w:val="00747A8B"/>
    <w:rsid w:val="00747D9B"/>
    <w:rsid w:val="00747E7C"/>
    <w:rsid w:val="00747EB0"/>
    <w:rsid w:val="00747F44"/>
    <w:rsid w:val="007501FA"/>
    <w:rsid w:val="00750DD0"/>
    <w:rsid w:val="00750FEE"/>
    <w:rsid w:val="0075155E"/>
    <w:rsid w:val="007517B3"/>
    <w:rsid w:val="00751C74"/>
    <w:rsid w:val="00751D74"/>
    <w:rsid w:val="0075208F"/>
    <w:rsid w:val="007520B0"/>
    <w:rsid w:val="00752144"/>
    <w:rsid w:val="0075250C"/>
    <w:rsid w:val="0075252F"/>
    <w:rsid w:val="007528DC"/>
    <w:rsid w:val="00752C43"/>
    <w:rsid w:val="00752E1A"/>
    <w:rsid w:val="00753382"/>
    <w:rsid w:val="0075341E"/>
    <w:rsid w:val="00753426"/>
    <w:rsid w:val="007535AA"/>
    <w:rsid w:val="00753E4F"/>
    <w:rsid w:val="00754059"/>
    <w:rsid w:val="007547FC"/>
    <w:rsid w:val="0075482B"/>
    <w:rsid w:val="0075493D"/>
    <w:rsid w:val="00754B35"/>
    <w:rsid w:val="00754BAD"/>
    <w:rsid w:val="00754BE9"/>
    <w:rsid w:val="00755162"/>
    <w:rsid w:val="00755338"/>
    <w:rsid w:val="00755547"/>
    <w:rsid w:val="00755867"/>
    <w:rsid w:val="007559BA"/>
    <w:rsid w:val="00755FE2"/>
    <w:rsid w:val="00755FF0"/>
    <w:rsid w:val="0075614D"/>
    <w:rsid w:val="007561C7"/>
    <w:rsid w:val="00756322"/>
    <w:rsid w:val="0075644B"/>
    <w:rsid w:val="007564C2"/>
    <w:rsid w:val="00756EE8"/>
    <w:rsid w:val="00756F7F"/>
    <w:rsid w:val="00757083"/>
    <w:rsid w:val="007572EC"/>
    <w:rsid w:val="00757336"/>
    <w:rsid w:val="00757558"/>
    <w:rsid w:val="007575FC"/>
    <w:rsid w:val="007579D4"/>
    <w:rsid w:val="007579D6"/>
    <w:rsid w:val="007579D9"/>
    <w:rsid w:val="00757A2B"/>
    <w:rsid w:val="00757D41"/>
    <w:rsid w:val="00757DF3"/>
    <w:rsid w:val="00760653"/>
    <w:rsid w:val="0076066E"/>
    <w:rsid w:val="00760CC6"/>
    <w:rsid w:val="00760D80"/>
    <w:rsid w:val="00760DB1"/>
    <w:rsid w:val="00760DEB"/>
    <w:rsid w:val="00761091"/>
    <w:rsid w:val="007613F9"/>
    <w:rsid w:val="007616E2"/>
    <w:rsid w:val="007618BC"/>
    <w:rsid w:val="00761BD1"/>
    <w:rsid w:val="00761F46"/>
    <w:rsid w:val="007620DA"/>
    <w:rsid w:val="00763412"/>
    <w:rsid w:val="0076360E"/>
    <w:rsid w:val="007636B9"/>
    <w:rsid w:val="007639C8"/>
    <w:rsid w:val="00763A72"/>
    <w:rsid w:val="0076402A"/>
    <w:rsid w:val="00764387"/>
    <w:rsid w:val="00764427"/>
    <w:rsid w:val="007648FB"/>
    <w:rsid w:val="00764A71"/>
    <w:rsid w:val="007650A8"/>
    <w:rsid w:val="007652B6"/>
    <w:rsid w:val="007654B9"/>
    <w:rsid w:val="00765C63"/>
    <w:rsid w:val="007660E7"/>
    <w:rsid w:val="00766186"/>
    <w:rsid w:val="007662EF"/>
    <w:rsid w:val="007665DC"/>
    <w:rsid w:val="007666B4"/>
    <w:rsid w:val="00766708"/>
    <w:rsid w:val="00766E59"/>
    <w:rsid w:val="00766F77"/>
    <w:rsid w:val="00767446"/>
    <w:rsid w:val="00767463"/>
    <w:rsid w:val="00767C20"/>
    <w:rsid w:val="00767CD6"/>
    <w:rsid w:val="00767E01"/>
    <w:rsid w:val="0077083B"/>
    <w:rsid w:val="00770AF0"/>
    <w:rsid w:val="00770E26"/>
    <w:rsid w:val="007714E7"/>
    <w:rsid w:val="007715F3"/>
    <w:rsid w:val="007716DE"/>
    <w:rsid w:val="00771F9C"/>
    <w:rsid w:val="007725D9"/>
    <w:rsid w:val="0077270B"/>
    <w:rsid w:val="00772AFF"/>
    <w:rsid w:val="00772D23"/>
    <w:rsid w:val="00772DF9"/>
    <w:rsid w:val="00773150"/>
    <w:rsid w:val="007733C3"/>
    <w:rsid w:val="007735DA"/>
    <w:rsid w:val="007736E5"/>
    <w:rsid w:val="0077379C"/>
    <w:rsid w:val="00773842"/>
    <w:rsid w:val="007739C4"/>
    <w:rsid w:val="00773A84"/>
    <w:rsid w:val="00773D05"/>
    <w:rsid w:val="00773F03"/>
    <w:rsid w:val="00773FFE"/>
    <w:rsid w:val="00774271"/>
    <w:rsid w:val="0077440C"/>
    <w:rsid w:val="007747AB"/>
    <w:rsid w:val="0077493E"/>
    <w:rsid w:val="00774969"/>
    <w:rsid w:val="00774A0E"/>
    <w:rsid w:val="00774F0A"/>
    <w:rsid w:val="00774F44"/>
    <w:rsid w:val="00775081"/>
    <w:rsid w:val="00776AD5"/>
    <w:rsid w:val="00776EE4"/>
    <w:rsid w:val="00777009"/>
    <w:rsid w:val="00777110"/>
    <w:rsid w:val="007772D9"/>
    <w:rsid w:val="0077741E"/>
    <w:rsid w:val="007775AE"/>
    <w:rsid w:val="007776BE"/>
    <w:rsid w:val="00777CB2"/>
    <w:rsid w:val="00777E79"/>
    <w:rsid w:val="0078008C"/>
    <w:rsid w:val="007803AB"/>
    <w:rsid w:val="007806FE"/>
    <w:rsid w:val="0078097B"/>
    <w:rsid w:val="00780A37"/>
    <w:rsid w:val="00780EBD"/>
    <w:rsid w:val="00780F68"/>
    <w:rsid w:val="0078207A"/>
    <w:rsid w:val="0078223B"/>
    <w:rsid w:val="00782308"/>
    <w:rsid w:val="007824CE"/>
    <w:rsid w:val="00782CFE"/>
    <w:rsid w:val="00782D01"/>
    <w:rsid w:val="00783361"/>
    <w:rsid w:val="0078350D"/>
    <w:rsid w:val="007837CC"/>
    <w:rsid w:val="00783CAE"/>
    <w:rsid w:val="00783E08"/>
    <w:rsid w:val="00784197"/>
    <w:rsid w:val="00784404"/>
    <w:rsid w:val="00784678"/>
    <w:rsid w:val="007847C9"/>
    <w:rsid w:val="00784874"/>
    <w:rsid w:val="007848C4"/>
    <w:rsid w:val="00784AE3"/>
    <w:rsid w:val="00784C2E"/>
    <w:rsid w:val="00784D3F"/>
    <w:rsid w:val="00784EFB"/>
    <w:rsid w:val="007850F3"/>
    <w:rsid w:val="0078511D"/>
    <w:rsid w:val="007851B1"/>
    <w:rsid w:val="00785218"/>
    <w:rsid w:val="007852B2"/>
    <w:rsid w:val="00785366"/>
    <w:rsid w:val="0078560D"/>
    <w:rsid w:val="00785997"/>
    <w:rsid w:val="007859C6"/>
    <w:rsid w:val="00785B6B"/>
    <w:rsid w:val="00785E56"/>
    <w:rsid w:val="00786D89"/>
    <w:rsid w:val="00786E49"/>
    <w:rsid w:val="00786FB4"/>
    <w:rsid w:val="007875A0"/>
    <w:rsid w:val="0079024D"/>
    <w:rsid w:val="00790555"/>
    <w:rsid w:val="0079074D"/>
    <w:rsid w:val="007909C9"/>
    <w:rsid w:val="00790A6E"/>
    <w:rsid w:val="00790CE5"/>
    <w:rsid w:val="00790EF4"/>
    <w:rsid w:val="00790EFA"/>
    <w:rsid w:val="00791239"/>
    <w:rsid w:val="00791952"/>
    <w:rsid w:val="00791B53"/>
    <w:rsid w:val="007922B5"/>
    <w:rsid w:val="00792722"/>
    <w:rsid w:val="00792743"/>
    <w:rsid w:val="00792837"/>
    <w:rsid w:val="007928D7"/>
    <w:rsid w:val="00792FF6"/>
    <w:rsid w:val="00793077"/>
    <w:rsid w:val="00793139"/>
    <w:rsid w:val="00793155"/>
    <w:rsid w:val="00793207"/>
    <w:rsid w:val="0079346F"/>
    <w:rsid w:val="0079351C"/>
    <w:rsid w:val="00793584"/>
    <w:rsid w:val="00793A62"/>
    <w:rsid w:val="00794157"/>
    <w:rsid w:val="00794674"/>
    <w:rsid w:val="00794BB4"/>
    <w:rsid w:val="00794E9D"/>
    <w:rsid w:val="00794EC7"/>
    <w:rsid w:val="00794F34"/>
    <w:rsid w:val="00795123"/>
    <w:rsid w:val="0079537C"/>
    <w:rsid w:val="00795483"/>
    <w:rsid w:val="00795605"/>
    <w:rsid w:val="00795C6C"/>
    <w:rsid w:val="00795D26"/>
    <w:rsid w:val="00795DCE"/>
    <w:rsid w:val="00796274"/>
    <w:rsid w:val="0079692E"/>
    <w:rsid w:val="00796AFC"/>
    <w:rsid w:val="00796DF1"/>
    <w:rsid w:val="00796FD0"/>
    <w:rsid w:val="00796FF7"/>
    <w:rsid w:val="007976B1"/>
    <w:rsid w:val="007978D1"/>
    <w:rsid w:val="007978FA"/>
    <w:rsid w:val="007979AA"/>
    <w:rsid w:val="007A06F0"/>
    <w:rsid w:val="007A0B6B"/>
    <w:rsid w:val="007A0EBA"/>
    <w:rsid w:val="007A0EDB"/>
    <w:rsid w:val="007A1054"/>
    <w:rsid w:val="007A1221"/>
    <w:rsid w:val="007A19A3"/>
    <w:rsid w:val="007A1C4C"/>
    <w:rsid w:val="007A2546"/>
    <w:rsid w:val="007A293D"/>
    <w:rsid w:val="007A2A3F"/>
    <w:rsid w:val="007A2D1E"/>
    <w:rsid w:val="007A2E75"/>
    <w:rsid w:val="007A3361"/>
    <w:rsid w:val="007A35E2"/>
    <w:rsid w:val="007A38FF"/>
    <w:rsid w:val="007A3C97"/>
    <w:rsid w:val="007A3F6B"/>
    <w:rsid w:val="007A409D"/>
    <w:rsid w:val="007A40ED"/>
    <w:rsid w:val="007A4340"/>
    <w:rsid w:val="007A4768"/>
    <w:rsid w:val="007A4846"/>
    <w:rsid w:val="007A4884"/>
    <w:rsid w:val="007A4CD6"/>
    <w:rsid w:val="007A4DBB"/>
    <w:rsid w:val="007A5563"/>
    <w:rsid w:val="007A5785"/>
    <w:rsid w:val="007A5A96"/>
    <w:rsid w:val="007A5B79"/>
    <w:rsid w:val="007A5DE6"/>
    <w:rsid w:val="007A5EF1"/>
    <w:rsid w:val="007A624E"/>
    <w:rsid w:val="007A6689"/>
    <w:rsid w:val="007A69AE"/>
    <w:rsid w:val="007A6EFE"/>
    <w:rsid w:val="007A73DE"/>
    <w:rsid w:val="007A77BF"/>
    <w:rsid w:val="007A7CEF"/>
    <w:rsid w:val="007A7F45"/>
    <w:rsid w:val="007A7F52"/>
    <w:rsid w:val="007B08F8"/>
    <w:rsid w:val="007B0D60"/>
    <w:rsid w:val="007B0F17"/>
    <w:rsid w:val="007B13F9"/>
    <w:rsid w:val="007B18BC"/>
    <w:rsid w:val="007B1B3D"/>
    <w:rsid w:val="007B22AC"/>
    <w:rsid w:val="007B2545"/>
    <w:rsid w:val="007B25B6"/>
    <w:rsid w:val="007B2752"/>
    <w:rsid w:val="007B2AB0"/>
    <w:rsid w:val="007B2B93"/>
    <w:rsid w:val="007B2F1D"/>
    <w:rsid w:val="007B3058"/>
    <w:rsid w:val="007B31E9"/>
    <w:rsid w:val="007B3249"/>
    <w:rsid w:val="007B34D6"/>
    <w:rsid w:val="007B3544"/>
    <w:rsid w:val="007B3D26"/>
    <w:rsid w:val="007B41AB"/>
    <w:rsid w:val="007B448E"/>
    <w:rsid w:val="007B4492"/>
    <w:rsid w:val="007B4892"/>
    <w:rsid w:val="007B4F1C"/>
    <w:rsid w:val="007B55A9"/>
    <w:rsid w:val="007B5789"/>
    <w:rsid w:val="007B598A"/>
    <w:rsid w:val="007B5B43"/>
    <w:rsid w:val="007B5D9F"/>
    <w:rsid w:val="007B60E3"/>
    <w:rsid w:val="007B624A"/>
    <w:rsid w:val="007B651A"/>
    <w:rsid w:val="007B6632"/>
    <w:rsid w:val="007B671B"/>
    <w:rsid w:val="007B67C8"/>
    <w:rsid w:val="007B6C9F"/>
    <w:rsid w:val="007B6DCA"/>
    <w:rsid w:val="007B6FDD"/>
    <w:rsid w:val="007B71E3"/>
    <w:rsid w:val="007B73EE"/>
    <w:rsid w:val="007B74AC"/>
    <w:rsid w:val="007B74D7"/>
    <w:rsid w:val="007B770B"/>
    <w:rsid w:val="007B7A35"/>
    <w:rsid w:val="007B7FFA"/>
    <w:rsid w:val="007C08F1"/>
    <w:rsid w:val="007C14B3"/>
    <w:rsid w:val="007C17B8"/>
    <w:rsid w:val="007C23E9"/>
    <w:rsid w:val="007C2A64"/>
    <w:rsid w:val="007C2B13"/>
    <w:rsid w:val="007C362B"/>
    <w:rsid w:val="007C3716"/>
    <w:rsid w:val="007C3EB3"/>
    <w:rsid w:val="007C4512"/>
    <w:rsid w:val="007C50ED"/>
    <w:rsid w:val="007C55C1"/>
    <w:rsid w:val="007C577C"/>
    <w:rsid w:val="007C58A3"/>
    <w:rsid w:val="007C5BDB"/>
    <w:rsid w:val="007C5C6E"/>
    <w:rsid w:val="007C5DD8"/>
    <w:rsid w:val="007C6542"/>
    <w:rsid w:val="007C670C"/>
    <w:rsid w:val="007C699E"/>
    <w:rsid w:val="007C6A2F"/>
    <w:rsid w:val="007C6CE9"/>
    <w:rsid w:val="007C6F35"/>
    <w:rsid w:val="007C708D"/>
    <w:rsid w:val="007C721F"/>
    <w:rsid w:val="007C744B"/>
    <w:rsid w:val="007C7450"/>
    <w:rsid w:val="007C783E"/>
    <w:rsid w:val="007C794F"/>
    <w:rsid w:val="007C7AE0"/>
    <w:rsid w:val="007C7D3E"/>
    <w:rsid w:val="007D0166"/>
    <w:rsid w:val="007D09FB"/>
    <w:rsid w:val="007D0B83"/>
    <w:rsid w:val="007D0CB2"/>
    <w:rsid w:val="007D0F88"/>
    <w:rsid w:val="007D0F8C"/>
    <w:rsid w:val="007D10A0"/>
    <w:rsid w:val="007D14E3"/>
    <w:rsid w:val="007D185F"/>
    <w:rsid w:val="007D1E7E"/>
    <w:rsid w:val="007D2AC2"/>
    <w:rsid w:val="007D2ADD"/>
    <w:rsid w:val="007D2C36"/>
    <w:rsid w:val="007D2DD6"/>
    <w:rsid w:val="007D2F06"/>
    <w:rsid w:val="007D2F0B"/>
    <w:rsid w:val="007D334A"/>
    <w:rsid w:val="007D3469"/>
    <w:rsid w:val="007D3D23"/>
    <w:rsid w:val="007D3E24"/>
    <w:rsid w:val="007D3E57"/>
    <w:rsid w:val="007D464E"/>
    <w:rsid w:val="007D4890"/>
    <w:rsid w:val="007D4BE1"/>
    <w:rsid w:val="007D4C37"/>
    <w:rsid w:val="007D4DE3"/>
    <w:rsid w:val="007D4E99"/>
    <w:rsid w:val="007D501E"/>
    <w:rsid w:val="007D5139"/>
    <w:rsid w:val="007D5289"/>
    <w:rsid w:val="007D582C"/>
    <w:rsid w:val="007D5CB5"/>
    <w:rsid w:val="007D5FD6"/>
    <w:rsid w:val="007D6089"/>
    <w:rsid w:val="007D6146"/>
    <w:rsid w:val="007D681C"/>
    <w:rsid w:val="007D68A4"/>
    <w:rsid w:val="007D690B"/>
    <w:rsid w:val="007D70A7"/>
    <w:rsid w:val="007D724E"/>
    <w:rsid w:val="007D75C8"/>
    <w:rsid w:val="007D765C"/>
    <w:rsid w:val="007D79FB"/>
    <w:rsid w:val="007D7B57"/>
    <w:rsid w:val="007D7D2E"/>
    <w:rsid w:val="007E00B3"/>
    <w:rsid w:val="007E0226"/>
    <w:rsid w:val="007E05A8"/>
    <w:rsid w:val="007E06A8"/>
    <w:rsid w:val="007E072A"/>
    <w:rsid w:val="007E0745"/>
    <w:rsid w:val="007E0BFD"/>
    <w:rsid w:val="007E0C5D"/>
    <w:rsid w:val="007E0F61"/>
    <w:rsid w:val="007E10ED"/>
    <w:rsid w:val="007E15DC"/>
    <w:rsid w:val="007E1902"/>
    <w:rsid w:val="007E1983"/>
    <w:rsid w:val="007E1A86"/>
    <w:rsid w:val="007E1AFD"/>
    <w:rsid w:val="007E1D61"/>
    <w:rsid w:val="007E1F07"/>
    <w:rsid w:val="007E1FB1"/>
    <w:rsid w:val="007E200A"/>
    <w:rsid w:val="007E24F3"/>
    <w:rsid w:val="007E28E0"/>
    <w:rsid w:val="007E2C04"/>
    <w:rsid w:val="007E2C4A"/>
    <w:rsid w:val="007E32C5"/>
    <w:rsid w:val="007E3374"/>
    <w:rsid w:val="007E337C"/>
    <w:rsid w:val="007E349F"/>
    <w:rsid w:val="007E387C"/>
    <w:rsid w:val="007E431F"/>
    <w:rsid w:val="007E4B08"/>
    <w:rsid w:val="007E4B62"/>
    <w:rsid w:val="007E5269"/>
    <w:rsid w:val="007E5E98"/>
    <w:rsid w:val="007E63DF"/>
    <w:rsid w:val="007E6511"/>
    <w:rsid w:val="007E678B"/>
    <w:rsid w:val="007E6877"/>
    <w:rsid w:val="007E6997"/>
    <w:rsid w:val="007E69D2"/>
    <w:rsid w:val="007E6BA0"/>
    <w:rsid w:val="007E6E62"/>
    <w:rsid w:val="007E72B6"/>
    <w:rsid w:val="007E7855"/>
    <w:rsid w:val="007E7CCF"/>
    <w:rsid w:val="007F04CF"/>
    <w:rsid w:val="007F0852"/>
    <w:rsid w:val="007F088F"/>
    <w:rsid w:val="007F08C4"/>
    <w:rsid w:val="007F1149"/>
    <w:rsid w:val="007F1909"/>
    <w:rsid w:val="007F1B57"/>
    <w:rsid w:val="007F1C50"/>
    <w:rsid w:val="007F1EFE"/>
    <w:rsid w:val="007F1F9F"/>
    <w:rsid w:val="007F2127"/>
    <w:rsid w:val="007F2233"/>
    <w:rsid w:val="007F24D4"/>
    <w:rsid w:val="007F269F"/>
    <w:rsid w:val="007F2B72"/>
    <w:rsid w:val="007F2CD1"/>
    <w:rsid w:val="007F2F5F"/>
    <w:rsid w:val="007F3143"/>
    <w:rsid w:val="007F32F7"/>
    <w:rsid w:val="007F371A"/>
    <w:rsid w:val="007F37EC"/>
    <w:rsid w:val="007F3828"/>
    <w:rsid w:val="007F3852"/>
    <w:rsid w:val="007F4144"/>
    <w:rsid w:val="007F48C5"/>
    <w:rsid w:val="007F4C0D"/>
    <w:rsid w:val="007F4D08"/>
    <w:rsid w:val="007F5CF6"/>
    <w:rsid w:val="007F6187"/>
    <w:rsid w:val="007F64BA"/>
    <w:rsid w:val="007F65C5"/>
    <w:rsid w:val="007F6650"/>
    <w:rsid w:val="007F671B"/>
    <w:rsid w:val="007F674F"/>
    <w:rsid w:val="007F6F72"/>
    <w:rsid w:val="007F703C"/>
    <w:rsid w:val="007F711C"/>
    <w:rsid w:val="007F71D5"/>
    <w:rsid w:val="007F7259"/>
    <w:rsid w:val="007F7592"/>
    <w:rsid w:val="007F76C1"/>
    <w:rsid w:val="007F7A27"/>
    <w:rsid w:val="007F7C59"/>
    <w:rsid w:val="007F7E37"/>
    <w:rsid w:val="008001C0"/>
    <w:rsid w:val="00800A18"/>
    <w:rsid w:val="00801065"/>
    <w:rsid w:val="0080198B"/>
    <w:rsid w:val="00802385"/>
    <w:rsid w:val="008024D6"/>
    <w:rsid w:val="00802585"/>
    <w:rsid w:val="00802816"/>
    <w:rsid w:val="00802CF2"/>
    <w:rsid w:val="00802E38"/>
    <w:rsid w:val="00803138"/>
    <w:rsid w:val="008034E9"/>
    <w:rsid w:val="00803959"/>
    <w:rsid w:val="00803EA0"/>
    <w:rsid w:val="00803F21"/>
    <w:rsid w:val="00804514"/>
    <w:rsid w:val="00804539"/>
    <w:rsid w:val="008048D2"/>
    <w:rsid w:val="00804987"/>
    <w:rsid w:val="008053A2"/>
    <w:rsid w:val="0080569D"/>
    <w:rsid w:val="00805E90"/>
    <w:rsid w:val="0080624B"/>
    <w:rsid w:val="00806667"/>
    <w:rsid w:val="00806827"/>
    <w:rsid w:val="00806930"/>
    <w:rsid w:val="00806B58"/>
    <w:rsid w:val="00806DD3"/>
    <w:rsid w:val="00807281"/>
    <w:rsid w:val="00807361"/>
    <w:rsid w:val="008076C3"/>
    <w:rsid w:val="00807A6E"/>
    <w:rsid w:val="00810034"/>
    <w:rsid w:val="008101CC"/>
    <w:rsid w:val="00810236"/>
    <w:rsid w:val="00810437"/>
    <w:rsid w:val="00810759"/>
    <w:rsid w:val="00810A80"/>
    <w:rsid w:val="00811065"/>
    <w:rsid w:val="008110A1"/>
    <w:rsid w:val="00811486"/>
    <w:rsid w:val="008115AB"/>
    <w:rsid w:val="0081185E"/>
    <w:rsid w:val="00811AEE"/>
    <w:rsid w:val="00811B09"/>
    <w:rsid w:val="00811C63"/>
    <w:rsid w:val="00811FD7"/>
    <w:rsid w:val="008127A4"/>
    <w:rsid w:val="00812828"/>
    <w:rsid w:val="008128D8"/>
    <w:rsid w:val="00812A40"/>
    <w:rsid w:val="0081375E"/>
    <w:rsid w:val="008141A0"/>
    <w:rsid w:val="00814E84"/>
    <w:rsid w:val="00815150"/>
    <w:rsid w:val="00815270"/>
    <w:rsid w:val="00815D5A"/>
    <w:rsid w:val="00815E88"/>
    <w:rsid w:val="00816793"/>
    <w:rsid w:val="00816800"/>
    <w:rsid w:val="00816905"/>
    <w:rsid w:val="00816BA0"/>
    <w:rsid w:val="00816BE6"/>
    <w:rsid w:val="00816D7A"/>
    <w:rsid w:val="00816F4D"/>
    <w:rsid w:val="008173B0"/>
    <w:rsid w:val="00817546"/>
    <w:rsid w:val="00817590"/>
    <w:rsid w:val="0081780D"/>
    <w:rsid w:val="00817D6D"/>
    <w:rsid w:val="008202F1"/>
    <w:rsid w:val="00820C7E"/>
    <w:rsid w:val="0082108B"/>
    <w:rsid w:val="00821413"/>
    <w:rsid w:val="008216CA"/>
    <w:rsid w:val="00821BF2"/>
    <w:rsid w:val="00821E08"/>
    <w:rsid w:val="008227B8"/>
    <w:rsid w:val="00822BD5"/>
    <w:rsid w:val="008230A4"/>
    <w:rsid w:val="008235DA"/>
    <w:rsid w:val="0082374B"/>
    <w:rsid w:val="00823779"/>
    <w:rsid w:val="00823E17"/>
    <w:rsid w:val="008242FC"/>
    <w:rsid w:val="00824378"/>
    <w:rsid w:val="00824382"/>
    <w:rsid w:val="00824B9E"/>
    <w:rsid w:val="00825252"/>
    <w:rsid w:val="008256C0"/>
    <w:rsid w:val="008262F8"/>
    <w:rsid w:val="0082637A"/>
    <w:rsid w:val="0082672E"/>
    <w:rsid w:val="00826A41"/>
    <w:rsid w:val="00826DD1"/>
    <w:rsid w:val="00827470"/>
    <w:rsid w:val="0082774E"/>
    <w:rsid w:val="0083003B"/>
    <w:rsid w:val="00830568"/>
    <w:rsid w:val="008307FF"/>
    <w:rsid w:val="00830B4C"/>
    <w:rsid w:val="00830B66"/>
    <w:rsid w:val="00830CBA"/>
    <w:rsid w:val="00831587"/>
    <w:rsid w:val="00831920"/>
    <w:rsid w:val="00831CA3"/>
    <w:rsid w:val="00832447"/>
    <w:rsid w:val="008328DF"/>
    <w:rsid w:val="0083315C"/>
    <w:rsid w:val="008331AD"/>
    <w:rsid w:val="0083345B"/>
    <w:rsid w:val="00833474"/>
    <w:rsid w:val="008334F5"/>
    <w:rsid w:val="00833A62"/>
    <w:rsid w:val="00833CC8"/>
    <w:rsid w:val="00833E8F"/>
    <w:rsid w:val="00834509"/>
    <w:rsid w:val="00834514"/>
    <w:rsid w:val="00834B79"/>
    <w:rsid w:val="00834E1A"/>
    <w:rsid w:val="00834F6D"/>
    <w:rsid w:val="00835140"/>
    <w:rsid w:val="00835342"/>
    <w:rsid w:val="008353FA"/>
    <w:rsid w:val="00835AF7"/>
    <w:rsid w:val="00835B06"/>
    <w:rsid w:val="00835C77"/>
    <w:rsid w:val="00835CAF"/>
    <w:rsid w:val="00835E45"/>
    <w:rsid w:val="008366FC"/>
    <w:rsid w:val="00836884"/>
    <w:rsid w:val="00836C7F"/>
    <w:rsid w:val="00836E19"/>
    <w:rsid w:val="00836F70"/>
    <w:rsid w:val="0083717C"/>
    <w:rsid w:val="008375A9"/>
    <w:rsid w:val="00837923"/>
    <w:rsid w:val="0083C51A"/>
    <w:rsid w:val="00840680"/>
    <w:rsid w:val="0084095F"/>
    <w:rsid w:val="00840A95"/>
    <w:rsid w:val="00840EEF"/>
    <w:rsid w:val="00841236"/>
    <w:rsid w:val="00841BED"/>
    <w:rsid w:val="0084289A"/>
    <w:rsid w:val="00842D0B"/>
    <w:rsid w:val="00842F87"/>
    <w:rsid w:val="00843B4E"/>
    <w:rsid w:val="00844132"/>
    <w:rsid w:val="0084421F"/>
    <w:rsid w:val="008447C9"/>
    <w:rsid w:val="0084508C"/>
    <w:rsid w:val="0084531D"/>
    <w:rsid w:val="0084560B"/>
    <w:rsid w:val="00845746"/>
    <w:rsid w:val="008457F9"/>
    <w:rsid w:val="00845885"/>
    <w:rsid w:val="00845A40"/>
    <w:rsid w:val="00845C04"/>
    <w:rsid w:val="00845CFA"/>
    <w:rsid w:val="00845D00"/>
    <w:rsid w:val="00845E22"/>
    <w:rsid w:val="00845F29"/>
    <w:rsid w:val="008460D3"/>
    <w:rsid w:val="00846525"/>
    <w:rsid w:val="00846657"/>
    <w:rsid w:val="00846E43"/>
    <w:rsid w:val="00846E85"/>
    <w:rsid w:val="00847045"/>
    <w:rsid w:val="008470AD"/>
    <w:rsid w:val="008475C9"/>
    <w:rsid w:val="00847844"/>
    <w:rsid w:val="00847D17"/>
    <w:rsid w:val="00850246"/>
    <w:rsid w:val="00850A16"/>
    <w:rsid w:val="00850A37"/>
    <w:rsid w:val="00850BAC"/>
    <w:rsid w:val="00850C7D"/>
    <w:rsid w:val="00850DA2"/>
    <w:rsid w:val="00851258"/>
    <w:rsid w:val="008514CB"/>
    <w:rsid w:val="00851897"/>
    <w:rsid w:val="00851957"/>
    <w:rsid w:val="00851EA3"/>
    <w:rsid w:val="00852046"/>
    <w:rsid w:val="0085214B"/>
    <w:rsid w:val="0085260D"/>
    <w:rsid w:val="0085267A"/>
    <w:rsid w:val="008526AA"/>
    <w:rsid w:val="00852A4C"/>
    <w:rsid w:val="00852CC4"/>
    <w:rsid w:val="00852E2E"/>
    <w:rsid w:val="00852F26"/>
    <w:rsid w:val="0085339B"/>
    <w:rsid w:val="00853637"/>
    <w:rsid w:val="008537DD"/>
    <w:rsid w:val="00853B64"/>
    <w:rsid w:val="00853E49"/>
    <w:rsid w:val="00853E83"/>
    <w:rsid w:val="00854458"/>
    <w:rsid w:val="008544DF"/>
    <w:rsid w:val="008545DE"/>
    <w:rsid w:val="008549CD"/>
    <w:rsid w:val="008552BF"/>
    <w:rsid w:val="00855428"/>
    <w:rsid w:val="0085565C"/>
    <w:rsid w:val="00855ABD"/>
    <w:rsid w:val="00855E1E"/>
    <w:rsid w:val="00856C4C"/>
    <w:rsid w:val="00857004"/>
    <w:rsid w:val="0085715C"/>
    <w:rsid w:val="0085746F"/>
    <w:rsid w:val="00857515"/>
    <w:rsid w:val="00857523"/>
    <w:rsid w:val="0085762E"/>
    <w:rsid w:val="00857793"/>
    <w:rsid w:val="00857949"/>
    <w:rsid w:val="00857B03"/>
    <w:rsid w:val="00857CCA"/>
    <w:rsid w:val="00857E9F"/>
    <w:rsid w:val="00860128"/>
    <w:rsid w:val="0086048C"/>
    <w:rsid w:val="008606F6"/>
    <w:rsid w:val="008609FA"/>
    <w:rsid w:val="00860C9E"/>
    <w:rsid w:val="0086109C"/>
    <w:rsid w:val="0086124B"/>
    <w:rsid w:val="0086141F"/>
    <w:rsid w:val="00861542"/>
    <w:rsid w:val="0086170F"/>
    <w:rsid w:val="00861755"/>
    <w:rsid w:val="008618BF"/>
    <w:rsid w:val="00861E6A"/>
    <w:rsid w:val="0086229B"/>
    <w:rsid w:val="00862378"/>
    <w:rsid w:val="008628DA"/>
    <w:rsid w:val="00862B03"/>
    <w:rsid w:val="00862BBC"/>
    <w:rsid w:val="00863E8A"/>
    <w:rsid w:val="0086413C"/>
    <w:rsid w:val="00864533"/>
    <w:rsid w:val="008645FA"/>
    <w:rsid w:val="00864C9F"/>
    <w:rsid w:val="0086585A"/>
    <w:rsid w:val="00865984"/>
    <w:rsid w:val="00865A1A"/>
    <w:rsid w:val="00865DA2"/>
    <w:rsid w:val="00865DB0"/>
    <w:rsid w:val="0086600D"/>
    <w:rsid w:val="008660A9"/>
    <w:rsid w:val="008661B6"/>
    <w:rsid w:val="008663E2"/>
    <w:rsid w:val="00866877"/>
    <w:rsid w:val="008671C2"/>
    <w:rsid w:val="008678A6"/>
    <w:rsid w:val="00867A44"/>
    <w:rsid w:val="00867DC7"/>
    <w:rsid w:val="00867F0A"/>
    <w:rsid w:val="0087061E"/>
    <w:rsid w:val="008706BA"/>
    <w:rsid w:val="0087132E"/>
    <w:rsid w:val="008719BC"/>
    <w:rsid w:val="00871A7C"/>
    <w:rsid w:val="00871B02"/>
    <w:rsid w:val="00871C8B"/>
    <w:rsid w:val="008723A4"/>
    <w:rsid w:val="0087242D"/>
    <w:rsid w:val="00872674"/>
    <w:rsid w:val="0087272A"/>
    <w:rsid w:val="00872866"/>
    <w:rsid w:val="008728DD"/>
    <w:rsid w:val="00872E8D"/>
    <w:rsid w:val="008730F1"/>
    <w:rsid w:val="00873E2B"/>
    <w:rsid w:val="00873ECB"/>
    <w:rsid w:val="008740F3"/>
    <w:rsid w:val="00874188"/>
    <w:rsid w:val="00874318"/>
    <w:rsid w:val="0087484F"/>
    <w:rsid w:val="00874CAC"/>
    <w:rsid w:val="00874DDB"/>
    <w:rsid w:val="00874E71"/>
    <w:rsid w:val="00874F28"/>
    <w:rsid w:val="0087525B"/>
    <w:rsid w:val="00875599"/>
    <w:rsid w:val="00875719"/>
    <w:rsid w:val="00875E79"/>
    <w:rsid w:val="0087605A"/>
    <w:rsid w:val="008765A8"/>
    <w:rsid w:val="00876702"/>
    <w:rsid w:val="008769A7"/>
    <w:rsid w:val="00876A28"/>
    <w:rsid w:val="00876C92"/>
    <w:rsid w:val="00876EEF"/>
    <w:rsid w:val="00877ABC"/>
    <w:rsid w:val="00877BD8"/>
    <w:rsid w:val="0088009E"/>
    <w:rsid w:val="008803CB"/>
    <w:rsid w:val="00880574"/>
    <w:rsid w:val="0088062D"/>
    <w:rsid w:val="00880C04"/>
    <w:rsid w:val="00880E09"/>
    <w:rsid w:val="008816BB"/>
    <w:rsid w:val="00881B3B"/>
    <w:rsid w:val="00881B4B"/>
    <w:rsid w:val="00881D84"/>
    <w:rsid w:val="00881FB1"/>
    <w:rsid w:val="00882337"/>
    <w:rsid w:val="00882CD6"/>
    <w:rsid w:val="00882E40"/>
    <w:rsid w:val="00882FE9"/>
    <w:rsid w:val="00883A24"/>
    <w:rsid w:val="00883C1A"/>
    <w:rsid w:val="00884279"/>
    <w:rsid w:val="008844A3"/>
    <w:rsid w:val="008848AD"/>
    <w:rsid w:val="0088496C"/>
    <w:rsid w:val="008849F4"/>
    <w:rsid w:val="00884D05"/>
    <w:rsid w:val="008854AB"/>
    <w:rsid w:val="008860C1"/>
    <w:rsid w:val="00886127"/>
    <w:rsid w:val="008862DC"/>
    <w:rsid w:val="008865A2"/>
    <w:rsid w:val="00886C74"/>
    <w:rsid w:val="00886EA0"/>
    <w:rsid w:val="00886EA6"/>
    <w:rsid w:val="00886F00"/>
    <w:rsid w:val="008871A0"/>
    <w:rsid w:val="00887255"/>
    <w:rsid w:val="00887286"/>
    <w:rsid w:val="008877A0"/>
    <w:rsid w:val="00887979"/>
    <w:rsid w:val="00887A3C"/>
    <w:rsid w:val="00887A40"/>
    <w:rsid w:val="00890033"/>
    <w:rsid w:val="00890AE1"/>
    <w:rsid w:val="00891029"/>
    <w:rsid w:val="0089129B"/>
    <w:rsid w:val="0089132B"/>
    <w:rsid w:val="00891640"/>
    <w:rsid w:val="00891D82"/>
    <w:rsid w:val="008920EE"/>
    <w:rsid w:val="0089212E"/>
    <w:rsid w:val="0089230B"/>
    <w:rsid w:val="008923F5"/>
    <w:rsid w:val="00892655"/>
    <w:rsid w:val="008928F2"/>
    <w:rsid w:val="00892BBA"/>
    <w:rsid w:val="00892BBB"/>
    <w:rsid w:val="00892F8A"/>
    <w:rsid w:val="008936F4"/>
    <w:rsid w:val="00893CFE"/>
    <w:rsid w:val="00894596"/>
    <w:rsid w:val="0089472A"/>
    <w:rsid w:val="0089495B"/>
    <w:rsid w:val="008949D1"/>
    <w:rsid w:val="00894ED0"/>
    <w:rsid w:val="00894EDC"/>
    <w:rsid w:val="00894F81"/>
    <w:rsid w:val="008950A7"/>
    <w:rsid w:val="00895B43"/>
    <w:rsid w:val="008966E2"/>
    <w:rsid w:val="0089673D"/>
    <w:rsid w:val="0089799B"/>
    <w:rsid w:val="00897AF5"/>
    <w:rsid w:val="00897CBF"/>
    <w:rsid w:val="008A00F3"/>
    <w:rsid w:val="008A062C"/>
    <w:rsid w:val="008A0960"/>
    <w:rsid w:val="008A0BA7"/>
    <w:rsid w:val="008A131F"/>
    <w:rsid w:val="008A17F5"/>
    <w:rsid w:val="008A1CC2"/>
    <w:rsid w:val="008A1E9D"/>
    <w:rsid w:val="008A203B"/>
    <w:rsid w:val="008A2770"/>
    <w:rsid w:val="008A2959"/>
    <w:rsid w:val="008A2AD9"/>
    <w:rsid w:val="008A2CC6"/>
    <w:rsid w:val="008A2F84"/>
    <w:rsid w:val="008A3399"/>
    <w:rsid w:val="008A3414"/>
    <w:rsid w:val="008A3C7D"/>
    <w:rsid w:val="008A3CE3"/>
    <w:rsid w:val="008A3EBA"/>
    <w:rsid w:val="008A41CE"/>
    <w:rsid w:val="008A47BC"/>
    <w:rsid w:val="008A49C1"/>
    <w:rsid w:val="008A49EE"/>
    <w:rsid w:val="008A4DA0"/>
    <w:rsid w:val="008A4FBD"/>
    <w:rsid w:val="008A55BB"/>
    <w:rsid w:val="008A587D"/>
    <w:rsid w:val="008A5977"/>
    <w:rsid w:val="008A5F14"/>
    <w:rsid w:val="008A6652"/>
    <w:rsid w:val="008A68BD"/>
    <w:rsid w:val="008A692B"/>
    <w:rsid w:val="008A6BAA"/>
    <w:rsid w:val="008A6F0E"/>
    <w:rsid w:val="008A6F9A"/>
    <w:rsid w:val="008A7011"/>
    <w:rsid w:val="008A74C2"/>
    <w:rsid w:val="008A7961"/>
    <w:rsid w:val="008A7C12"/>
    <w:rsid w:val="008A7C56"/>
    <w:rsid w:val="008AF3D3"/>
    <w:rsid w:val="008B000C"/>
    <w:rsid w:val="008B067E"/>
    <w:rsid w:val="008B07AA"/>
    <w:rsid w:val="008B07F6"/>
    <w:rsid w:val="008B0F2D"/>
    <w:rsid w:val="008B1094"/>
    <w:rsid w:val="008B1326"/>
    <w:rsid w:val="008B1387"/>
    <w:rsid w:val="008B1439"/>
    <w:rsid w:val="008B1918"/>
    <w:rsid w:val="008B1A35"/>
    <w:rsid w:val="008B2C70"/>
    <w:rsid w:val="008B2F1E"/>
    <w:rsid w:val="008B3058"/>
    <w:rsid w:val="008B32AB"/>
    <w:rsid w:val="008B3367"/>
    <w:rsid w:val="008B38C7"/>
    <w:rsid w:val="008B3C89"/>
    <w:rsid w:val="008B3FDF"/>
    <w:rsid w:val="008B4031"/>
    <w:rsid w:val="008B44C9"/>
    <w:rsid w:val="008B44F4"/>
    <w:rsid w:val="008B48E4"/>
    <w:rsid w:val="008B4A6F"/>
    <w:rsid w:val="008B50BA"/>
    <w:rsid w:val="008B520F"/>
    <w:rsid w:val="008B53C0"/>
    <w:rsid w:val="008B5801"/>
    <w:rsid w:val="008B5D38"/>
    <w:rsid w:val="008B5DBE"/>
    <w:rsid w:val="008B6220"/>
    <w:rsid w:val="008B63BD"/>
    <w:rsid w:val="008B65A3"/>
    <w:rsid w:val="008B6751"/>
    <w:rsid w:val="008B67D4"/>
    <w:rsid w:val="008B7B9D"/>
    <w:rsid w:val="008B7BC5"/>
    <w:rsid w:val="008C017F"/>
    <w:rsid w:val="008C0338"/>
    <w:rsid w:val="008C0AC3"/>
    <w:rsid w:val="008C0BB9"/>
    <w:rsid w:val="008C0E5A"/>
    <w:rsid w:val="008C1081"/>
    <w:rsid w:val="008C14C4"/>
    <w:rsid w:val="008C14FA"/>
    <w:rsid w:val="008C1607"/>
    <w:rsid w:val="008C1729"/>
    <w:rsid w:val="008C1907"/>
    <w:rsid w:val="008C1C9D"/>
    <w:rsid w:val="008C1E58"/>
    <w:rsid w:val="008C1FF4"/>
    <w:rsid w:val="008C244B"/>
    <w:rsid w:val="008C27C8"/>
    <w:rsid w:val="008C2A71"/>
    <w:rsid w:val="008C2ABF"/>
    <w:rsid w:val="008C2B16"/>
    <w:rsid w:val="008C2FCD"/>
    <w:rsid w:val="008C3B21"/>
    <w:rsid w:val="008C3ED4"/>
    <w:rsid w:val="008C40DE"/>
    <w:rsid w:val="008C4266"/>
    <w:rsid w:val="008C44C9"/>
    <w:rsid w:val="008C46A8"/>
    <w:rsid w:val="008C4CB4"/>
    <w:rsid w:val="008C57EE"/>
    <w:rsid w:val="008C59FC"/>
    <w:rsid w:val="008C5B01"/>
    <w:rsid w:val="008C5E99"/>
    <w:rsid w:val="008C62CF"/>
    <w:rsid w:val="008C645F"/>
    <w:rsid w:val="008C698D"/>
    <w:rsid w:val="008C6A32"/>
    <w:rsid w:val="008C6B80"/>
    <w:rsid w:val="008C6DC6"/>
    <w:rsid w:val="008C6E18"/>
    <w:rsid w:val="008C7053"/>
    <w:rsid w:val="008C7147"/>
    <w:rsid w:val="008C747F"/>
    <w:rsid w:val="008C768D"/>
    <w:rsid w:val="008C77DF"/>
    <w:rsid w:val="008C7813"/>
    <w:rsid w:val="008C7CB0"/>
    <w:rsid w:val="008D056A"/>
    <w:rsid w:val="008D0DDE"/>
    <w:rsid w:val="008D1019"/>
    <w:rsid w:val="008D1283"/>
    <w:rsid w:val="008D1549"/>
    <w:rsid w:val="008D15A9"/>
    <w:rsid w:val="008D18C0"/>
    <w:rsid w:val="008D19C8"/>
    <w:rsid w:val="008D1D2F"/>
    <w:rsid w:val="008D1FB0"/>
    <w:rsid w:val="008D313E"/>
    <w:rsid w:val="008D3145"/>
    <w:rsid w:val="008D31F6"/>
    <w:rsid w:val="008D3215"/>
    <w:rsid w:val="008D3719"/>
    <w:rsid w:val="008D37F2"/>
    <w:rsid w:val="008D3934"/>
    <w:rsid w:val="008D3E2B"/>
    <w:rsid w:val="008D44E1"/>
    <w:rsid w:val="008D45FF"/>
    <w:rsid w:val="008D4846"/>
    <w:rsid w:val="008D63CB"/>
    <w:rsid w:val="008D64B0"/>
    <w:rsid w:val="008D6573"/>
    <w:rsid w:val="008D6B72"/>
    <w:rsid w:val="008D6C69"/>
    <w:rsid w:val="008D6D52"/>
    <w:rsid w:val="008D71DB"/>
    <w:rsid w:val="008D71FD"/>
    <w:rsid w:val="008D7539"/>
    <w:rsid w:val="008D75D4"/>
    <w:rsid w:val="008D78E1"/>
    <w:rsid w:val="008D7C20"/>
    <w:rsid w:val="008D7E1C"/>
    <w:rsid w:val="008D7E8B"/>
    <w:rsid w:val="008D7EB0"/>
    <w:rsid w:val="008E0199"/>
    <w:rsid w:val="008E020C"/>
    <w:rsid w:val="008E095C"/>
    <w:rsid w:val="008E0D3C"/>
    <w:rsid w:val="008E13EC"/>
    <w:rsid w:val="008E13F1"/>
    <w:rsid w:val="008E158B"/>
    <w:rsid w:val="008E1D9F"/>
    <w:rsid w:val="008E1DDE"/>
    <w:rsid w:val="008E1E05"/>
    <w:rsid w:val="008E1F9E"/>
    <w:rsid w:val="008E207B"/>
    <w:rsid w:val="008E27BB"/>
    <w:rsid w:val="008E2A4A"/>
    <w:rsid w:val="008E2BF2"/>
    <w:rsid w:val="008E2D3A"/>
    <w:rsid w:val="008E2FF1"/>
    <w:rsid w:val="008E3103"/>
    <w:rsid w:val="008E32B1"/>
    <w:rsid w:val="008E3401"/>
    <w:rsid w:val="008E345F"/>
    <w:rsid w:val="008E35F9"/>
    <w:rsid w:val="008E3901"/>
    <w:rsid w:val="008E3AC4"/>
    <w:rsid w:val="008E3CF7"/>
    <w:rsid w:val="008E3FCA"/>
    <w:rsid w:val="008E46C1"/>
    <w:rsid w:val="008E4732"/>
    <w:rsid w:val="008E532C"/>
    <w:rsid w:val="008E597A"/>
    <w:rsid w:val="008E5A7C"/>
    <w:rsid w:val="008E5CE0"/>
    <w:rsid w:val="008E5EE2"/>
    <w:rsid w:val="008E5EE5"/>
    <w:rsid w:val="008E6598"/>
    <w:rsid w:val="008E6A4D"/>
    <w:rsid w:val="008E6B52"/>
    <w:rsid w:val="008E6D0D"/>
    <w:rsid w:val="008E71D5"/>
    <w:rsid w:val="008E7367"/>
    <w:rsid w:val="008E74DE"/>
    <w:rsid w:val="008E7893"/>
    <w:rsid w:val="008E79A7"/>
    <w:rsid w:val="008E7A5D"/>
    <w:rsid w:val="008E7B91"/>
    <w:rsid w:val="008E7F9D"/>
    <w:rsid w:val="008F00FE"/>
    <w:rsid w:val="008F0469"/>
    <w:rsid w:val="008F0696"/>
    <w:rsid w:val="008F1139"/>
    <w:rsid w:val="008F1E9D"/>
    <w:rsid w:val="008F25A5"/>
    <w:rsid w:val="008F25C8"/>
    <w:rsid w:val="008F27C6"/>
    <w:rsid w:val="008F29AF"/>
    <w:rsid w:val="008F2ADE"/>
    <w:rsid w:val="008F2D9E"/>
    <w:rsid w:val="008F3055"/>
    <w:rsid w:val="008F3390"/>
    <w:rsid w:val="008F3C0E"/>
    <w:rsid w:val="008F40ED"/>
    <w:rsid w:val="008F4E02"/>
    <w:rsid w:val="008F4F47"/>
    <w:rsid w:val="008F5133"/>
    <w:rsid w:val="008F5686"/>
    <w:rsid w:val="008F573A"/>
    <w:rsid w:val="008F57A4"/>
    <w:rsid w:val="008F57B0"/>
    <w:rsid w:val="008F5868"/>
    <w:rsid w:val="008F595F"/>
    <w:rsid w:val="008F5AD7"/>
    <w:rsid w:val="008F5DFC"/>
    <w:rsid w:val="008F6213"/>
    <w:rsid w:val="008F65C4"/>
    <w:rsid w:val="008F6E39"/>
    <w:rsid w:val="008F7831"/>
    <w:rsid w:val="008F7EF6"/>
    <w:rsid w:val="00900055"/>
    <w:rsid w:val="00900199"/>
    <w:rsid w:val="009005C3"/>
    <w:rsid w:val="009005E5"/>
    <w:rsid w:val="0090076F"/>
    <w:rsid w:val="00900A98"/>
    <w:rsid w:val="009014D0"/>
    <w:rsid w:val="0090164D"/>
    <w:rsid w:val="0090183B"/>
    <w:rsid w:val="00902576"/>
    <w:rsid w:val="00902AD8"/>
    <w:rsid w:val="00902C31"/>
    <w:rsid w:val="00902D39"/>
    <w:rsid w:val="009031DB"/>
    <w:rsid w:val="00903482"/>
    <w:rsid w:val="009036CC"/>
    <w:rsid w:val="009037C6"/>
    <w:rsid w:val="00903B9D"/>
    <w:rsid w:val="00903FEB"/>
    <w:rsid w:val="00904391"/>
    <w:rsid w:val="009046AA"/>
    <w:rsid w:val="00904DCA"/>
    <w:rsid w:val="00904E26"/>
    <w:rsid w:val="00904E2A"/>
    <w:rsid w:val="009051AF"/>
    <w:rsid w:val="0090541A"/>
    <w:rsid w:val="00905A63"/>
    <w:rsid w:val="00905C94"/>
    <w:rsid w:val="00905EF3"/>
    <w:rsid w:val="00906027"/>
    <w:rsid w:val="009067F2"/>
    <w:rsid w:val="0090680A"/>
    <w:rsid w:val="0090683E"/>
    <w:rsid w:val="00906B1D"/>
    <w:rsid w:val="009074B1"/>
    <w:rsid w:val="00907764"/>
    <w:rsid w:val="00910354"/>
    <w:rsid w:val="00910686"/>
    <w:rsid w:val="009107CE"/>
    <w:rsid w:val="00910B61"/>
    <w:rsid w:val="00910D16"/>
    <w:rsid w:val="00910EC2"/>
    <w:rsid w:val="009110BE"/>
    <w:rsid w:val="0091150D"/>
    <w:rsid w:val="00911863"/>
    <w:rsid w:val="00911E58"/>
    <w:rsid w:val="009122C9"/>
    <w:rsid w:val="00912481"/>
    <w:rsid w:val="0091265F"/>
    <w:rsid w:val="00912912"/>
    <w:rsid w:val="00912BBC"/>
    <w:rsid w:val="00912BC3"/>
    <w:rsid w:val="00912CE7"/>
    <w:rsid w:val="009136EC"/>
    <w:rsid w:val="009137E0"/>
    <w:rsid w:val="0091385E"/>
    <w:rsid w:val="00913EEE"/>
    <w:rsid w:val="00914097"/>
    <w:rsid w:val="009143C1"/>
    <w:rsid w:val="00914612"/>
    <w:rsid w:val="00914AFB"/>
    <w:rsid w:val="00915036"/>
    <w:rsid w:val="0091524A"/>
    <w:rsid w:val="009152A9"/>
    <w:rsid w:val="0091541A"/>
    <w:rsid w:val="00915B74"/>
    <w:rsid w:val="00915DFC"/>
    <w:rsid w:val="00916142"/>
    <w:rsid w:val="00916770"/>
    <w:rsid w:val="0091694B"/>
    <w:rsid w:val="00916E60"/>
    <w:rsid w:val="009172B5"/>
    <w:rsid w:val="00917376"/>
    <w:rsid w:val="0091774E"/>
    <w:rsid w:val="0091792D"/>
    <w:rsid w:val="00917C4F"/>
    <w:rsid w:val="00917CF0"/>
    <w:rsid w:val="009200AF"/>
    <w:rsid w:val="0092023A"/>
    <w:rsid w:val="009204BA"/>
    <w:rsid w:val="0092087E"/>
    <w:rsid w:val="00920A90"/>
    <w:rsid w:val="00920C55"/>
    <w:rsid w:val="00920DB4"/>
    <w:rsid w:val="00921FA9"/>
    <w:rsid w:val="0092250B"/>
    <w:rsid w:val="009225B7"/>
    <w:rsid w:val="009228D4"/>
    <w:rsid w:val="00922C9B"/>
    <w:rsid w:val="0092327D"/>
    <w:rsid w:val="00923468"/>
    <w:rsid w:val="0092363A"/>
    <w:rsid w:val="009236E1"/>
    <w:rsid w:val="00923805"/>
    <w:rsid w:val="00923ADA"/>
    <w:rsid w:val="00923B94"/>
    <w:rsid w:val="00923F48"/>
    <w:rsid w:val="0092416C"/>
    <w:rsid w:val="009246ED"/>
    <w:rsid w:val="009247DF"/>
    <w:rsid w:val="00925F2E"/>
    <w:rsid w:val="00926200"/>
    <w:rsid w:val="009262F1"/>
    <w:rsid w:val="009266C8"/>
    <w:rsid w:val="009268C5"/>
    <w:rsid w:val="009268FA"/>
    <w:rsid w:val="009269FC"/>
    <w:rsid w:val="00927128"/>
    <w:rsid w:val="00927598"/>
    <w:rsid w:val="0092762C"/>
    <w:rsid w:val="0092789E"/>
    <w:rsid w:val="009279AE"/>
    <w:rsid w:val="00930259"/>
    <w:rsid w:val="0093072B"/>
    <w:rsid w:val="00930730"/>
    <w:rsid w:val="00930B28"/>
    <w:rsid w:val="00930E12"/>
    <w:rsid w:val="00930FDD"/>
    <w:rsid w:val="00931128"/>
    <w:rsid w:val="0093151D"/>
    <w:rsid w:val="00931687"/>
    <w:rsid w:val="00931A42"/>
    <w:rsid w:val="00931F27"/>
    <w:rsid w:val="00931F55"/>
    <w:rsid w:val="00932676"/>
    <w:rsid w:val="00932B65"/>
    <w:rsid w:val="00932F40"/>
    <w:rsid w:val="00933B60"/>
    <w:rsid w:val="00933D02"/>
    <w:rsid w:val="00933E70"/>
    <w:rsid w:val="0093405B"/>
    <w:rsid w:val="00934105"/>
    <w:rsid w:val="009343A2"/>
    <w:rsid w:val="00934553"/>
    <w:rsid w:val="00934BFA"/>
    <w:rsid w:val="00934D00"/>
    <w:rsid w:val="00934E88"/>
    <w:rsid w:val="00934ECE"/>
    <w:rsid w:val="00934EF9"/>
    <w:rsid w:val="00934F88"/>
    <w:rsid w:val="00935059"/>
    <w:rsid w:val="00935855"/>
    <w:rsid w:val="00935973"/>
    <w:rsid w:val="00935B15"/>
    <w:rsid w:val="00935F86"/>
    <w:rsid w:val="00936072"/>
    <w:rsid w:val="00936126"/>
    <w:rsid w:val="009364A1"/>
    <w:rsid w:val="0093685A"/>
    <w:rsid w:val="00936D6E"/>
    <w:rsid w:val="00937172"/>
    <w:rsid w:val="009372AB"/>
    <w:rsid w:val="00937336"/>
    <w:rsid w:val="009377E8"/>
    <w:rsid w:val="00937955"/>
    <w:rsid w:val="009379AC"/>
    <w:rsid w:val="00937B7B"/>
    <w:rsid w:val="00937C2C"/>
    <w:rsid w:val="00937D9D"/>
    <w:rsid w:val="00940308"/>
    <w:rsid w:val="009403DF"/>
    <w:rsid w:val="00940651"/>
    <w:rsid w:val="0094098B"/>
    <w:rsid w:val="00940B69"/>
    <w:rsid w:val="00940C84"/>
    <w:rsid w:val="0094117D"/>
    <w:rsid w:val="00941354"/>
    <w:rsid w:val="0094139E"/>
    <w:rsid w:val="00941BB4"/>
    <w:rsid w:val="00941D0A"/>
    <w:rsid w:val="00942164"/>
    <w:rsid w:val="00942170"/>
    <w:rsid w:val="00942251"/>
    <w:rsid w:val="009427FC"/>
    <w:rsid w:val="00942CE7"/>
    <w:rsid w:val="00942FF5"/>
    <w:rsid w:val="00943B36"/>
    <w:rsid w:val="00943D6F"/>
    <w:rsid w:val="00943E4E"/>
    <w:rsid w:val="0094405B"/>
    <w:rsid w:val="009440E5"/>
    <w:rsid w:val="009441B6"/>
    <w:rsid w:val="0094437B"/>
    <w:rsid w:val="009448AF"/>
    <w:rsid w:val="00944BA4"/>
    <w:rsid w:val="00944C47"/>
    <w:rsid w:val="00944D52"/>
    <w:rsid w:val="00944EF4"/>
    <w:rsid w:val="0094542A"/>
    <w:rsid w:val="00945F19"/>
    <w:rsid w:val="00945F68"/>
    <w:rsid w:val="0094601F"/>
    <w:rsid w:val="0094613F"/>
    <w:rsid w:val="009463F9"/>
    <w:rsid w:val="0094672F"/>
    <w:rsid w:val="00946DF0"/>
    <w:rsid w:val="00946FE0"/>
    <w:rsid w:val="009473D8"/>
    <w:rsid w:val="0094759A"/>
    <w:rsid w:val="00947B02"/>
    <w:rsid w:val="009502FD"/>
    <w:rsid w:val="00950498"/>
    <w:rsid w:val="009505AB"/>
    <w:rsid w:val="009505C6"/>
    <w:rsid w:val="00950880"/>
    <w:rsid w:val="00950954"/>
    <w:rsid w:val="00950D99"/>
    <w:rsid w:val="00950FA0"/>
    <w:rsid w:val="009510F8"/>
    <w:rsid w:val="0095115E"/>
    <w:rsid w:val="009513DE"/>
    <w:rsid w:val="009515B6"/>
    <w:rsid w:val="00951DE3"/>
    <w:rsid w:val="00951E1C"/>
    <w:rsid w:val="00952085"/>
    <w:rsid w:val="00952179"/>
    <w:rsid w:val="00953014"/>
    <w:rsid w:val="0095315C"/>
    <w:rsid w:val="00953664"/>
    <w:rsid w:val="00953996"/>
    <w:rsid w:val="00953A52"/>
    <w:rsid w:val="00953ED7"/>
    <w:rsid w:val="00954383"/>
    <w:rsid w:val="00954650"/>
    <w:rsid w:val="009549EF"/>
    <w:rsid w:val="00954B9E"/>
    <w:rsid w:val="00954DAE"/>
    <w:rsid w:val="00954F74"/>
    <w:rsid w:val="009553AB"/>
    <w:rsid w:val="00955A2A"/>
    <w:rsid w:val="00956ADE"/>
    <w:rsid w:val="00956FF9"/>
    <w:rsid w:val="009574BB"/>
    <w:rsid w:val="0095785F"/>
    <w:rsid w:val="0095797D"/>
    <w:rsid w:val="00957C04"/>
    <w:rsid w:val="00957C1B"/>
    <w:rsid w:val="00957FC5"/>
    <w:rsid w:val="00960119"/>
    <w:rsid w:val="00960373"/>
    <w:rsid w:val="009604C3"/>
    <w:rsid w:val="009605A8"/>
    <w:rsid w:val="00960925"/>
    <w:rsid w:val="00960BC0"/>
    <w:rsid w:val="00960C42"/>
    <w:rsid w:val="00960CFA"/>
    <w:rsid w:val="00960F3C"/>
    <w:rsid w:val="00961508"/>
    <w:rsid w:val="009616FC"/>
    <w:rsid w:val="00961CF6"/>
    <w:rsid w:val="00961D2C"/>
    <w:rsid w:val="00961D47"/>
    <w:rsid w:val="00961DE9"/>
    <w:rsid w:val="00961EB9"/>
    <w:rsid w:val="00962248"/>
    <w:rsid w:val="009622EE"/>
    <w:rsid w:val="00962C1F"/>
    <w:rsid w:val="009631CD"/>
    <w:rsid w:val="009631E6"/>
    <w:rsid w:val="00963317"/>
    <w:rsid w:val="0096356E"/>
    <w:rsid w:val="009636F6"/>
    <w:rsid w:val="00963BD9"/>
    <w:rsid w:val="0096417E"/>
    <w:rsid w:val="009641B3"/>
    <w:rsid w:val="0096441D"/>
    <w:rsid w:val="0096457B"/>
    <w:rsid w:val="00964A9C"/>
    <w:rsid w:val="00964DBB"/>
    <w:rsid w:val="00965051"/>
    <w:rsid w:val="00965333"/>
    <w:rsid w:val="0096560B"/>
    <w:rsid w:val="00966216"/>
    <w:rsid w:val="009665F3"/>
    <w:rsid w:val="0096697B"/>
    <w:rsid w:val="00966AB7"/>
    <w:rsid w:val="00966B7F"/>
    <w:rsid w:val="00967295"/>
    <w:rsid w:val="009672D5"/>
    <w:rsid w:val="0097003A"/>
    <w:rsid w:val="00970079"/>
    <w:rsid w:val="00970583"/>
    <w:rsid w:val="00970967"/>
    <w:rsid w:val="00970AAD"/>
    <w:rsid w:val="00970C3F"/>
    <w:rsid w:val="009710DA"/>
    <w:rsid w:val="00971649"/>
    <w:rsid w:val="00971734"/>
    <w:rsid w:val="009718C8"/>
    <w:rsid w:val="00971955"/>
    <w:rsid w:val="00971D7B"/>
    <w:rsid w:val="00972398"/>
    <w:rsid w:val="00972994"/>
    <w:rsid w:val="009729E4"/>
    <w:rsid w:val="00972F5D"/>
    <w:rsid w:val="009730CE"/>
    <w:rsid w:val="00973165"/>
    <w:rsid w:val="0097363C"/>
    <w:rsid w:val="00973B5A"/>
    <w:rsid w:val="00973F49"/>
    <w:rsid w:val="00973F96"/>
    <w:rsid w:val="00974293"/>
    <w:rsid w:val="00974E55"/>
    <w:rsid w:val="0097515B"/>
    <w:rsid w:val="0097518A"/>
    <w:rsid w:val="0097521F"/>
    <w:rsid w:val="00975AAC"/>
    <w:rsid w:val="00975C0D"/>
    <w:rsid w:val="00975E0A"/>
    <w:rsid w:val="00975FEB"/>
    <w:rsid w:val="0097676B"/>
    <w:rsid w:val="0097687D"/>
    <w:rsid w:val="009770B2"/>
    <w:rsid w:val="0097730A"/>
    <w:rsid w:val="009779E5"/>
    <w:rsid w:val="00977A19"/>
    <w:rsid w:val="00977B06"/>
    <w:rsid w:val="00977C61"/>
    <w:rsid w:val="0098011E"/>
    <w:rsid w:val="00980838"/>
    <w:rsid w:val="00980AF9"/>
    <w:rsid w:val="00980B37"/>
    <w:rsid w:val="00980B68"/>
    <w:rsid w:val="0098178C"/>
    <w:rsid w:val="00981813"/>
    <w:rsid w:val="00981BAE"/>
    <w:rsid w:val="0098220B"/>
    <w:rsid w:val="0098225C"/>
    <w:rsid w:val="0098238A"/>
    <w:rsid w:val="0098265D"/>
    <w:rsid w:val="009827D4"/>
    <w:rsid w:val="0098353C"/>
    <w:rsid w:val="00983838"/>
    <w:rsid w:val="00983E75"/>
    <w:rsid w:val="00983F51"/>
    <w:rsid w:val="00984048"/>
    <w:rsid w:val="00984368"/>
    <w:rsid w:val="00984521"/>
    <w:rsid w:val="00984532"/>
    <w:rsid w:val="009846A0"/>
    <w:rsid w:val="00984A11"/>
    <w:rsid w:val="00984B47"/>
    <w:rsid w:val="00984E33"/>
    <w:rsid w:val="00984E43"/>
    <w:rsid w:val="00984FFC"/>
    <w:rsid w:val="00985097"/>
    <w:rsid w:val="00985300"/>
    <w:rsid w:val="0098534C"/>
    <w:rsid w:val="0098564E"/>
    <w:rsid w:val="00985925"/>
    <w:rsid w:val="00985A5B"/>
    <w:rsid w:val="00985B96"/>
    <w:rsid w:val="00985D8D"/>
    <w:rsid w:val="00985EE3"/>
    <w:rsid w:val="009864D6"/>
    <w:rsid w:val="00987296"/>
    <w:rsid w:val="0098731F"/>
    <w:rsid w:val="0098770C"/>
    <w:rsid w:val="00987A11"/>
    <w:rsid w:val="00987A4B"/>
    <w:rsid w:val="0099006C"/>
    <w:rsid w:val="00990105"/>
    <w:rsid w:val="009902BD"/>
    <w:rsid w:val="00990805"/>
    <w:rsid w:val="0099080B"/>
    <w:rsid w:val="00990D78"/>
    <w:rsid w:val="00991319"/>
    <w:rsid w:val="009914C7"/>
    <w:rsid w:val="00991A57"/>
    <w:rsid w:val="00991C89"/>
    <w:rsid w:val="00991F1F"/>
    <w:rsid w:val="009927CD"/>
    <w:rsid w:val="00992B1F"/>
    <w:rsid w:val="00992F20"/>
    <w:rsid w:val="0099328A"/>
    <w:rsid w:val="00993B9A"/>
    <w:rsid w:val="0099403E"/>
    <w:rsid w:val="0099414A"/>
    <w:rsid w:val="0099442A"/>
    <w:rsid w:val="009946E1"/>
    <w:rsid w:val="00994763"/>
    <w:rsid w:val="00994845"/>
    <w:rsid w:val="00994B3D"/>
    <w:rsid w:val="00994E11"/>
    <w:rsid w:val="0099528B"/>
    <w:rsid w:val="00995B20"/>
    <w:rsid w:val="00995C6F"/>
    <w:rsid w:val="00995E3F"/>
    <w:rsid w:val="00995ECA"/>
    <w:rsid w:val="00996317"/>
    <w:rsid w:val="00996671"/>
    <w:rsid w:val="009969F4"/>
    <w:rsid w:val="00996B38"/>
    <w:rsid w:val="00996B84"/>
    <w:rsid w:val="00996C5A"/>
    <w:rsid w:val="00996F15"/>
    <w:rsid w:val="00997064"/>
    <w:rsid w:val="009970D1"/>
    <w:rsid w:val="009973C5"/>
    <w:rsid w:val="00997484"/>
    <w:rsid w:val="00997583"/>
    <w:rsid w:val="00997676"/>
    <w:rsid w:val="009976E5"/>
    <w:rsid w:val="009978C5"/>
    <w:rsid w:val="00997C0B"/>
    <w:rsid w:val="009A014A"/>
    <w:rsid w:val="009A025F"/>
    <w:rsid w:val="009A0407"/>
    <w:rsid w:val="009A07C8"/>
    <w:rsid w:val="009A09FE"/>
    <w:rsid w:val="009A0B18"/>
    <w:rsid w:val="009A0D19"/>
    <w:rsid w:val="009A0FD0"/>
    <w:rsid w:val="009A1212"/>
    <w:rsid w:val="009A13D3"/>
    <w:rsid w:val="009A140D"/>
    <w:rsid w:val="009A1B19"/>
    <w:rsid w:val="009A2265"/>
    <w:rsid w:val="009A24B3"/>
    <w:rsid w:val="009A2A20"/>
    <w:rsid w:val="009A3103"/>
    <w:rsid w:val="009A361F"/>
    <w:rsid w:val="009A3A2A"/>
    <w:rsid w:val="009A3BAF"/>
    <w:rsid w:val="009A3C78"/>
    <w:rsid w:val="009A3C7A"/>
    <w:rsid w:val="009A400D"/>
    <w:rsid w:val="009A4566"/>
    <w:rsid w:val="009A4663"/>
    <w:rsid w:val="009A46FC"/>
    <w:rsid w:val="009A49E2"/>
    <w:rsid w:val="009A4BDB"/>
    <w:rsid w:val="009A53BB"/>
    <w:rsid w:val="009A564C"/>
    <w:rsid w:val="009A5DBF"/>
    <w:rsid w:val="009A5EDE"/>
    <w:rsid w:val="009A60AC"/>
    <w:rsid w:val="009A6A0C"/>
    <w:rsid w:val="009A7196"/>
    <w:rsid w:val="009A72E1"/>
    <w:rsid w:val="009A7390"/>
    <w:rsid w:val="009A7498"/>
    <w:rsid w:val="009A78D6"/>
    <w:rsid w:val="009A7AE0"/>
    <w:rsid w:val="009A7CFA"/>
    <w:rsid w:val="009A7F96"/>
    <w:rsid w:val="009B04A6"/>
    <w:rsid w:val="009B088C"/>
    <w:rsid w:val="009B0B1D"/>
    <w:rsid w:val="009B0F56"/>
    <w:rsid w:val="009B1632"/>
    <w:rsid w:val="009B2102"/>
    <w:rsid w:val="009B2467"/>
    <w:rsid w:val="009B26C9"/>
    <w:rsid w:val="009B2712"/>
    <w:rsid w:val="009B2A02"/>
    <w:rsid w:val="009B2A46"/>
    <w:rsid w:val="009B2BEA"/>
    <w:rsid w:val="009B2C6A"/>
    <w:rsid w:val="009B30E7"/>
    <w:rsid w:val="009B347F"/>
    <w:rsid w:val="009B35A1"/>
    <w:rsid w:val="009B364B"/>
    <w:rsid w:val="009B3720"/>
    <w:rsid w:val="009B389A"/>
    <w:rsid w:val="009B3AF0"/>
    <w:rsid w:val="009B3B50"/>
    <w:rsid w:val="009B3C5F"/>
    <w:rsid w:val="009B3C7A"/>
    <w:rsid w:val="009B4030"/>
    <w:rsid w:val="009B4032"/>
    <w:rsid w:val="009B4216"/>
    <w:rsid w:val="009B4B09"/>
    <w:rsid w:val="009B4CEC"/>
    <w:rsid w:val="009B515B"/>
    <w:rsid w:val="009B5508"/>
    <w:rsid w:val="009B580B"/>
    <w:rsid w:val="009B58D8"/>
    <w:rsid w:val="009B5CDB"/>
    <w:rsid w:val="009B5D38"/>
    <w:rsid w:val="009B5E2F"/>
    <w:rsid w:val="009B5E4F"/>
    <w:rsid w:val="009B61CA"/>
    <w:rsid w:val="009B626A"/>
    <w:rsid w:val="009B6274"/>
    <w:rsid w:val="009B6279"/>
    <w:rsid w:val="009B62E8"/>
    <w:rsid w:val="009B64AB"/>
    <w:rsid w:val="009B6751"/>
    <w:rsid w:val="009B6874"/>
    <w:rsid w:val="009B68B4"/>
    <w:rsid w:val="009B6AE2"/>
    <w:rsid w:val="009B6B6C"/>
    <w:rsid w:val="009B6D78"/>
    <w:rsid w:val="009B70FB"/>
    <w:rsid w:val="009B7453"/>
    <w:rsid w:val="009B7619"/>
    <w:rsid w:val="009B7C8D"/>
    <w:rsid w:val="009B7F16"/>
    <w:rsid w:val="009C02FA"/>
    <w:rsid w:val="009C045C"/>
    <w:rsid w:val="009C061A"/>
    <w:rsid w:val="009C0693"/>
    <w:rsid w:val="009C079B"/>
    <w:rsid w:val="009C0BAC"/>
    <w:rsid w:val="009C0FFF"/>
    <w:rsid w:val="009C13A8"/>
    <w:rsid w:val="009C1851"/>
    <w:rsid w:val="009C1DF9"/>
    <w:rsid w:val="009C23AC"/>
    <w:rsid w:val="009C2698"/>
    <w:rsid w:val="009C2790"/>
    <w:rsid w:val="009C2A54"/>
    <w:rsid w:val="009C3386"/>
    <w:rsid w:val="009C376C"/>
    <w:rsid w:val="009C3B41"/>
    <w:rsid w:val="009C3FBB"/>
    <w:rsid w:val="009C4078"/>
    <w:rsid w:val="009C43CF"/>
    <w:rsid w:val="009C45CC"/>
    <w:rsid w:val="009C4896"/>
    <w:rsid w:val="009C4ABC"/>
    <w:rsid w:val="009C4AEF"/>
    <w:rsid w:val="009C4CF4"/>
    <w:rsid w:val="009C5119"/>
    <w:rsid w:val="009C52EF"/>
    <w:rsid w:val="009C538B"/>
    <w:rsid w:val="009C544B"/>
    <w:rsid w:val="009C5AC5"/>
    <w:rsid w:val="009C5D61"/>
    <w:rsid w:val="009C621C"/>
    <w:rsid w:val="009C642C"/>
    <w:rsid w:val="009C674F"/>
    <w:rsid w:val="009C67C0"/>
    <w:rsid w:val="009C7207"/>
    <w:rsid w:val="009C73C6"/>
    <w:rsid w:val="009C73DF"/>
    <w:rsid w:val="009C73F1"/>
    <w:rsid w:val="009C74E2"/>
    <w:rsid w:val="009C7797"/>
    <w:rsid w:val="009C78E6"/>
    <w:rsid w:val="009C793B"/>
    <w:rsid w:val="009C7E98"/>
    <w:rsid w:val="009D00BB"/>
    <w:rsid w:val="009D0126"/>
    <w:rsid w:val="009D01D8"/>
    <w:rsid w:val="009D0AB3"/>
    <w:rsid w:val="009D0F79"/>
    <w:rsid w:val="009D12FE"/>
    <w:rsid w:val="009D1756"/>
    <w:rsid w:val="009D1946"/>
    <w:rsid w:val="009D1BFC"/>
    <w:rsid w:val="009D1C5E"/>
    <w:rsid w:val="009D1CF0"/>
    <w:rsid w:val="009D1E18"/>
    <w:rsid w:val="009D1FE6"/>
    <w:rsid w:val="009D2207"/>
    <w:rsid w:val="009D2299"/>
    <w:rsid w:val="009D23B5"/>
    <w:rsid w:val="009D25F4"/>
    <w:rsid w:val="009D313B"/>
    <w:rsid w:val="009D3363"/>
    <w:rsid w:val="009D3478"/>
    <w:rsid w:val="009D3807"/>
    <w:rsid w:val="009D3C89"/>
    <w:rsid w:val="009D3FD2"/>
    <w:rsid w:val="009D4125"/>
    <w:rsid w:val="009D4162"/>
    <w:rsid w:val="009D436E"/>
    <w:rsid w:val="009D4E69"/>
    <w:rsid w:val="009D5598"/>
    <w:rsid w:val="009D5B00"/>
    <w:rsid w:val="009D5B19"/>
    <w:rsid w:val="009D5EC9"/>
    <w:rsid w:val="009D659E"/>
    <w:rsid w:val="009D6CA9"/>
    <w:rsid w:val="009D74C5"/>
    <w:rsid w:val="009D7528"/>
    <w:rsid w:val="009D7D3D"/>
    <w:rsid w:val="009E01E7"/>
    <w:rsid w:val="009E060F"/>
    <w:rsid w:val="009E0835"/>
    <w:rsid w:val="009E0B39"/>
    <w:rsid w:val="009E1022"/>
    <w:rsid w:val="009E1534"/>
    <w:rsid w:val="009E17A7"/>
    <w:rsid w:val="009E1924"/>
    <w:rsid w:val="009E1AC0"/>
    <w:rsid w:val="009E1C5E"/>
    <w:rsid w:val="009E2786"/>
    <w:rsid w:val="009E2992"/>
    <w:rsid w:val="009E2A5C"/>
    <w:rsid w:val="009E2AB7"/>
    <w:rsid w:val="009E3140"/>
    <w:rsid w:val="009E36AA"/>
    <w:rsid w:val="009E37B8"/>
    <w:rsid w:val="009E3FA8"/>
    <w:rsid w:val="009E4231"/>
    <w:rsid w:val="009E446B"/>
    <w:rsid w:val="009E4470"/>
    <w:rsid w:val="009E44CE"/>
    <w:rsid w:val="009E473D"/>
    <w:rsid w:val="009E4CB3"/>
    <w:rsid w:val="009E4CD2"/>
    <w:rsid w:val="009E4D19"/>
    <w:rsid w:val="009E5414"/>
    <w:rsid w:val="009E543F"/>
    <w:rsid w:val="009E5573"/>
    <w:rsid w:val="009E55C9"/>
    <w:rsid w:val="009E571B"/>
    <w:rsid w:val="009E5725"/>
    <w:rsid w:val="009E58AE"/>
    <w:rsid w:val="009E59C7"/>
    <w:rsid w:val="009E5A96"/>
    <w:rsid w:val="009E5D3B"/>
    <w:rsid w:val="009E61D1"/>
    <w:rsid w:val="009E61DB"/>
    <w:rsid w:val="009E69BE"/>
    <w:rsid w:val="009E6EE0"/>
    <w:rsid w:val="009E6F68"/>
    <w:rsid w:val="009E6F88"/>
    <w:rsid w:val="009E72D9"/>
    <w:rsid w:val="009E73CE"/>
    <w:rsid w:val="009F028F"/>
    <w:rsid w:val="009F0329"/>
    <w:rsid w:val="009F03C3"/>
    <w:rsid w:val="009F05AE"/>
    <w:rsid w:val="009F085B"/>
    <w:rsid w:val="009F0AC0"/>
    <w:rsid w:val="009F0D34"/>
    <w:rsid w:val="009F108D"/>
    <w:rsid w:val="009F1624"/>
    <w:rsid w:val="009F1BDA"/>
    <w:rsid w:val="009F1CDF"/>
    <w:rsid w:val="009F1E55"/>
    <w:rsid w:val="009F1FC9"/>
    <w:rsid w:val="009F204F"/>
    <w:rsid w:val="009F2132"/>
    <w:rsid w:val="009F2889"/>
    <w:rsid w:val="009F2A0C"/>
    <w:rsid w:val="009F2EB8"/>
    <w:rsid w:val="009F2EDE"/>
    <w:rsid w:val="009F3137"/>
    <w:rsid w:val="009F3934"/>
    <w:rsid w:val="009F39DF"/>
    <w:rsid w:val="009F3B10"/>
    <w:rsid w:val="009F411B"/>
    <w:rsid w:val="009F42B9"/>
    <w:rsid w:val="009F488B"/>
    <w:rsid w:val="009F49E8"/>
    <w:rsid w:val="009F4F1B"/>
    <w:rsid w:val="009F50C8"/>
    <w:rsid w:val="009F59DB"/>
    <w:rsid w:val="009F5AFE"/>
    <w:rsid w:val="009F5C78"/>
    <w:rsid w:val="009F5CCC"/>
    <w:rsid w:val="009F6539"/>
    <w:rsid w:val="009F662C"/>
    <w:rsid w:val="009F6B4F"/>
    <w:rsid w:val="009F6BFA"/>
    <w:rsid w:val="009F705E"/>
    <w:rsid w:val="009F71D6"/>
    <w:rsid w:val="009F72F5"/>
    <w:rsid w:val="009F74C2"/>
    <w:rsid w:val="009F7514"/>
    <w:rsid w:val="009F7651"/>
    <w:rsid w:val="009F7819"/>
    <w:rsid w:val="009F7848"/>
    <w:rsid w:val="009F7986"/>
    <w:rsid w:val="009F7B2A"/>
    <w:rsid w:val="009F7B59"/>
    <w:rsid w:val="00A00049"/>
    <w:rsid w:val="00A00166"/>
    <w:rsid w:val="00A006C1"/>
    <w:rsid w:val="00A00AA9"/>
    <w:rsid w:val="00A01067"/>
    <w:rsid w:val="00A011CD"/>
    <w:rsid w:val="00A01299"/>
    <w:rsid w:val="00A012D6"/>
    <w:rsid w:val="00A018EC"/>
    <w:rsid w:val="00A018FA"/>
    <w:rsid w:val="00A01ACD"/>
    <w:rsid w:val="00A01E0E"/>
    <w:rsid w:val="00A0212B"/>
    <w:rsid w:val="00A02ACD"/>
    <w:rsid w:val="00A02AE1"/>
    <w:rsid w:val="00A02D40"/>
    <w:rsid w:val="00A033DF"/>
    <w:rsid w:val="00A0350B"/>
    <w:rsid w:val="00A03591"/>
    <w:rsid w:val="00A0378C"/>
    <w:rsid w:val="00A03BB8"/>
    <w:rsid w:val="00A03BE5"/>
    <w:rsid w:val="00A03BF2"/>
    <w:rsid w:val="00A0406A"/>
    <w:rsid w:val="00A04242"/>
    <w:rsid w:val="00A04312"/>
    <w:rsid w:val="00A0439B"/>
    <w:rsid w:val="00A04670"/>
    <w:rsid w:val="00A04764"/>
    <w:rsid w:val="00A04915"/>
    <w:rsid w:val="00A04980"/>
    <w:rsid w:val="00A0535C"/>
    <w:rsid w:val="00A05866"/>
    <w:rsid w:val="00A05BF0"/>
    <w:rsid w:val="00A05D71"/>
    <w:rsid w:val="00A05E6B"/>
    <w:rsid w:val="00A062C3"/>
    <w:rsid w:val="00A06455"/>
    <w:rsid w:val="00A066FD"/>
    <w:rsid w:val="00A0695F"/>
    <w:rsid w:val="00A069F8"/>
    <w:rsid w:val="00A06B42"/>
    <w:rsid w:val="00A06C14"/>
    <w:rsid w:val="00A070EB"/>
    <w:rsid w:val="00A0712C"/>
    <w:rsid w:val="00A0727A"/>
    <w:rsid w:val="00A0730C"/>
    <w:rsid w:val="00A07717"/>
    <w:rsid w:val="00A0793D"/>
    <w:rsid w:val="00A07C9C"/>
    <w:rsid w:val="00A07F11"/>
    <w:rsid w:val="00A1038B"/>
    <w:rsid w:val="00A106DB"/>
    <w:rsid w:val="00A10E4C"/>
    <w:rsid w:val="00A10EAF"/>
    <w:rsid w:val="00A10F16"/>
    <w:rsid w:val="00A10FBD"/>
    <w:rsid w:val="00A113BC"/>
    <w:rsid w:val="00A113D0"/>
    <w:rsid w:val="00A1178D"/>
    <w:rsid w:val="00A11BB0"/>
    <w:rsid w:val="00A11F61"/>
    <w:rsid w:val="00A120C9"/>
    <w:rsid w:val="00A12139"/>
    <w:rsid w:val="00A12458"/>
    <w:rsid w:val="00A12801"/>
    <w:rsid w:val="00A12878"/>
    <w:rsid w:val="00A128B5"/>
    <w:rsid w:val="00A12EA2"/>
    <w:rsid w:val="00A135EB"/>
    <w:rsid w:val="00A13A6C"/>
    <w:rsid w:val="00A13BCE"/>
    <w:rsid w:val="00A14198"/>
    <w:rsid w:val="00A144F6"/>
    <w:rsid w:val="00A1486A"/>
    <w:rsid w:val="00A1489A"/>
    <w:rsid w:val="00A14A05"/>
    <w:rsid w:val="00A15694"/>
    <w:rsid w:val="00A15996"/>
    <w:rsid w:val="00A15C12"/>
    <w:rsid w:val="00A15F85"/>
    <w:rsid w:val="00A160D2"/>
    <w:rsid w:val="00A161EC"/>
    <w:rsid w:val="00A1652A"/>
    <w:rsid w:val="00A165CF"/>
    <w:rsid w:val="00A178FD"/>
    <w:rsid w:val="00A17DAD"/>
    <w:rsid w:val="00A203B1"/>
    <w:rsid w:val="00A2042C"/>
    <w:rsid w:val="00A20462"/>
    <w:rsid w:val="00A2050D"/>
    <w:rsid w:val="00A205A9"/>
    <w:rsid w:val="00A20634"/>
    <w:rsid w:val="00A20AC7"/>
    <w:rsid w:val="00A20B8F"/>
    <w:rsid w:val="00A20CD0"/>
    <w:rsid w:val="00A20CD3"/>
    <w:rsid w:val="00A21687"/>
    <w:rsid w:val="00A21794"/>
    <w:rsid w:val="00A21816"/>
    <w:rsid w:val="00A21A0F"/>
    <w:rsid w:val="00A21A2F"/>
    <w:rsid w:val="00A21C93"/>
    <w:rsid w:val="00A21D41"/>
    <w:rsid w:val="00A21FC0"/>
    <w:rsid w:val="00A223FE"/>
    <w:rsid w:val="00A2255E"/>
    <w:rsid w:val="00A22B2F"/>
    <w:rsid w:val="00A22D91"/>
    <w:rsid w:val="00A2308D"/>
    <w:rsid w:val="00A232FE"/>
    <w:rsid w:val="00A23391"/>
    <w:rsid w:val="00A236B1"/>
    <w:rsid w:val="00A236B5"/>
    <w:rsid w:val="00A23A0B"/>
    <w:rsid w:val="00A24530"/>
    <w:rsid w:val="00A24841"/>
    <w:rsid w:val="00A248B7"/>
    <w:rsid w:val="00A252A4"/>
    <w:rsid w:val="00A258D1"/>
    <w:rsid w:val="00A25D37"/>
    <w:rsid w:val="00A25D9C"/>
    <w:rsid w:val="00A25DC2"/>
    <w:rsid w:val="00A261DA"/>
    <w:rsid w:val="00A2688C"/>
    <w:rsid w:val="00A26F93"/>
    <w:rsid w:val="00A2745E"/>
    <w:rsid w:val="00A2776C"/>
    <w:rsid w:val="00A277E8"/>
    <w:rsid w:val="00A27EA3"/>
    <w:rsid w:val="00A30172"/>
    <w:rsid w:val="00A3045E"/>
    <w:rsid w:val="00A304B2"/>
    <w:rsid w:val="00A30635"/>
    <w:rsid w:val="00A30995"/>
    <w:rsid w:val="00A30E6E"/>
    <w:rsid w:val="00A31294"/>
    <w:rsid w:val="00A31398"/>
    <w:rsid w:val="00A32002"/>
    <w:rsid w:val="00A3208F"/>
    <w:rsid w:val="00A322C2"/>
    <w:rsid w:val="00A323BB"/>
    <w:rsid w:val="00A328A4"/>
    <w:rsid w:val="00A32AA6"/>
    <w:rsid w:val="00A333AE"/>
    <w:rsid w:val="00A33526"/>
    <w:rsid w:val="00A3356B"/>
    <w:rsid w:val="00A33DC5"/>
    <w:rsid w:val="00A34036"/>
    <w:rsid w:val="00A341A5"/>
    <w:rsid w:val="00A344F0"/>
    <w:rsid w:val="00A3468B"/>
    <w:rsid w:val="00A35097"/>
    <w:rsid w:val="00A3529F"/>
    <w:rsid w:val="00A3560C"/>
    <w:rsid w:val="00A3565F"/>
    <w:rsid w:val="00A356E3"/>
    <w:rsid w:val="00A35CC7"/>
    <w:rsid w:val="00A35DC9"/>
    <w:rsid w:val="00A35F55"/>
    <w:rsid w:val="00A36714"/>
    <w:rsid w:val="00A36B29"/>
    <w:rsid w:val="00A36D2B"/>
    <w:rsid w:val="00A37624"/>
    <w:rsid w:val="00A37A99"/>
    <w:rsid w:val="00A37B90"/>
    <w:rsid w:val="00A37FE8"/>
    <w:rsid w:val="00A4046B"/>
    <w:rsid w:val="00A405B7"/>
    <w:rsid w:val="00A409F2"/>
    <w:rsid w:val="00A40B72"/>
    <w:rsid w:val="00A41306"/>
    <w:rsid w:val="00A41650"/>
    <w:rsid w:val="00A416A3"/>
    <w:rsid w:val="00A41736"/>
    <w:rsid w:val="00A417A0"/>
    <w:rsid w:val="00A417B8"/>
    <w:rsid w:val="00A41887"/>
    <w:rsid w:val="00A419A0"/>
    <w:rsid w:val="00A41AC2"/>
    <w:rsid w:val="00A41C6B"/>
    <w:rsid w:val="00A422DA"/>
    <w:rsid w:val="00A42551"/>
    <w:rsid w:val="00A42881"/>
    <w:rsid w:val="00A42A21"/>
    <w:rsid w:val="00A42AE5"/>
    <w:rsid w:val="00A433CC"/>
    <w:rsid w:val="00A4346B"/>
    <w:rsid w:val="00A4351B"/>
    <w:rsid w:val="00A437D7"/>
    <w:rsid w:val="00A442A3"/>
    <w:rsid w:val="00A443C9"/>
    <w:rsid w:val="00A4459E"/>
    <w:rsid w:val="00A44977"/>
    <w:rsid w:val="00A449D6"/>
    <w:rsid w:val="00A44B68"/>
    <w:rsid w:val="00A45F82"/>
    <w:rsid w:val="00A46198"/>
    <w:rsid w:val="00A466BF"/>
    <w:rsid w:val="00A469B2"/>
    <w:rsid w:val="00A46A1E"/>
    <w:rsid w:val="00A46A3F"/>
    <w:rsid w:val="00A46C6B"/>
    <w:rsid w:val="00A46E77"/>
    <w:rsid w:val="00A4715E"/>
    <w:rsid w:val="00A473E1"/>
    <w:rsid w:val="00A47762"/>
    <w:rsid w:val="00A477BE"/>
    <w:rsid w:val="00A47A3B"/>
    <w:rsid w:val="00A47C2C"/>
    <w:rsid w:val="00A47EA8"/>
    <w:rsid w:val="00A47F5C"/>
    <w:rsid w:val="00A5029A"/>
    <w:rsid w:val="00A50364"/>
    <w:rsid w:val="00A50B8F"/>
    <w:rsid w:val="00A50E94"/>
    <w:rsid w:val="00A51067"/>
    <w:rsid w:val="00A510DF"/>
    <w:rsid w:val="00A5139F"/>
    <w:rsid w:val="00A51A57"/>
    <w:rsid w:val="00A51FB1"/>
    <w:rsid w:val="00A5246A"/>
    <w:rsid w:val="00A52B8D"/>
    <w:rsid w:val="00A53494"/>
    <w:rsid w:val="00A53822"/>
    <w:rsid w:val="00A538A7"/>
    <w:rsid w:val="00A539BB"/>
    <w:rsid w:val="00A5434C"/>
    <w:rsid w:val="00A543F6"/>
    <w:rsid w:val="00A54AAD"/>
    <w:rsid w:val="00A54DB8"/>
    <w:rsid w:val="00A557F5"/>
    <w:rsid w:val="00A55DAA"/>
    <w:rsid w:val="00A56196"/>
    <w:rsid w:val="00A564E7"/>
    <w:rsid w:val="00A56B13"/>
    <w:rsid w:val="00A56C50"/>
    <w:rsid w:val="00A57583"/>
    <w:rsid w:val="00A5784B"/>
    <w:rsid w:val="00A57911"/>
    <w:rsid w:val="00A57BA3"/>
    <w:rsid w:val="00A57D7A"/>
    <w:rsid w:val="00A57D91"/>
    <w:rsid w:val="00A600B8"/>
    <w:rsid w:val="00A60576"/>
    <w:rsid w:val="00A60A4F"/>
    <w:rsid w:val="00A60AFC"/>
    <w:rsid w:val="00A60EFA"/>
    <w:rsid w:val="00A6119E"/>
    <w:rsid w:val="00A612F9"/>
    <w:rsid w:val="00A61549"/>
    <w:rsid w:val="00A61568"/>
    <w:rsid w:val="00A61C0F"/>
    <w:rsid w:val="00A61F2C"/>
    <w:rsid w:val="00A6266D"/>
    <w:rsid w:val="00A62A3B"/>
    <w:rsid w:val="00A62A94"/>
    <w:rsid w:val="00A62F47"/>
    <w:rsid w:val="00A63079"/>
    <w:rsid w:val="00A63255"/>
    <w:rsid w:val="00A6335E"/>
    <w:rsid w:val="00A63ABC"/>
    <w:rsid w:val="00A63EAD"/>
    <w:rsid w:val="00A64364"/>
    <w:rsid w:val="00A64484"/>
    <w:rsid w:val="00A64527"/>
    <w:rsid w:val="00A646DD"/>
    <w:rsid w:val="00A646F0"/>
    <w:rsid w:val="00A64915"/>
    <w:rsid w:val="00A64AA9"/>
    <w:rsid w:val="00A64F87"/>
    <w:rsid w:val="00A6550E"/>
    <w:rsid w:val="00A655AC"/>
    <w:rsid w:val="00A65717"/>
    <w:rsid w:val="00A65DA4"/>
    <w:rsid w:val="00A66CF2"/>
    <w:rsid w:val="00A66D50"/>
    <w:rsid w:val="00A671BA"/>
    <w:rsid w:val="00A67985"/>
    <w:rsid w:val="00A67A75"/>
    <w:rsid w:val="00A67A93"/>
    <w:rsid w:val="00A67D1E"/>
    <w:rsid w:val="00A67EF3"/>
    <w:rsid w:val="00A70141"/>
    <w:rsid w:val="00A70153"/>
    <w:rsid w:val="00A70844"/>
    <w:rsid w:val="00A70BFB"/>
    <w:rsid w:val="00A70DBF"/>
    <w:rsid w:val="00A70E77"/>
    <w:rsid w:val="00A71124"/>
    <w:rsid w:val="00A7135E"/>
    <w:rsid w:val="00A713C1"/>
    <w:rsid w:val="00A71403"/>
    <w:rsid w:val="00A7141E"/>
    <w:rsid w:val="00A7150D"/>
    <w:rsid w:val="00A7155B"/>
    <w:rsid w:val="00A71647"/>
    <w:rsid w:val="00A717D5"/>
    <w:rsid w:val="00A718F2"/>
    <w:rsid w:val="00A71B9F"/>
    <w:rsid w:val="00A72064"/>
    <w:rsid w:val="00A721FF"/>
    <w:rsid w:val="00A72A15"/>
    <w:rsid w:val="00A72F9C"/>
    <w:rsid w:val="00A73083"/>
    <w:rsid w:val="00A73278"/>
    <w:rsid w:val="00A73495"/>
    <w:rsid w:val="00A7353D"/>
    <w:rsid w:val="00A736BB"/>
    <w:rsid w:val="00A73999"/>
    <w:rsid w:val="00A7399A"/>
    <w:rsid w:val="00A73B01"/>
    <w:rsid w:val="00A73CFC"/>
    <w:rsid w:val="00A7470E"/>
    <w:rsid w:val="00A7476B"/>
    <w:rsid w:val="00A7488C"/>
    <w:rsid w:val="00A74F6F"/>
    <w:rsid w:val="00A7511B"/>
    <w:rsid w:val="00A75183"/>
    <w:rsid w:val="00A753B2"/>
    <w:rsid w:val="00A7540B"/>
    <w:rsid w:val="00A75416"/>
    <w:rsid w:val="00A7542E"/>
    <w:rsid w:val="00A75B3B"/>
    <w:rsid w:val="00A760D3"/>
    <w:rsid w:val="00A762D9"/>
    <w:rsid w:val="00A7641F"/>
    <w:rsid w:val="00A76593"/>
    <w:rsid w:val="00A7684F"/>
    <w:rsid w:val="00A768E3"/>
    <w:rsid w:val="00A76B9E"/>
    <w:rsid w:val="00A7743C"/>
    <w:rsid w:val="00A774A2"/>
    <w:rsid w:val="00A778A6"/>
    <w:rsid w:val="00A77E8A"/>
    <w:rsid w:val="00A8010B"/>
    <w:rsid w:val="00A80328"/>
    <w:rsid w:val="00A80671"/>
    <w:rsid w:val="00A80736"/>
    <w:rsid w:val="00A80C1A"/>
    <w:rsid w:val="00A816B7"/>
    <w:rsid w:val="00A816E2"/>
    <w:rsid w:val="00A81D8B"/>
    <w:rsid w:val="00A81D8F"/>
    <w:rsid w:val="00A82046"/>
    <w:rsid w:val="00A820DC"/>
    <w:rsid w:val="00A821A2"/>
    <w:rsid w:val="00A82960"/>
    <w:rsid w:val="00A82A92"/>
    <w:rsid w:val="00A82F35"/>
    <w:rsid w:val="00A83162"/>
    <w:rsid w:val="00A83A58"/>
    <w:rsid w:val="00A84056"/>
    <w:rsid w:val="00A8468D"/>
    <w:rsid w:val="00A846A5"/>
    <w:rsid w:val="00A84F33"/>
    <w:rsid w:val="00A852E4"/>
    <w:rsid w:val="00A858C0"/>
    <w:rsid w:val="00A86CE7"/>
    <w:rsid w:val="00A86E16"/>
    <w:rsid w:val="00A87056"/>
    <w:rsid w:val="00A87101"/>
    <w:rsid w:val="00A877ED"/>
    <w:rsid w:val="00A87B62"/>
    <w:rsid w:val="00A87CED"/>
    <w:rsid w:val="00A900B0"/>
    <w:rsid w:val="00A9018C"/>
    <w:rsid w:val="00A90518"/>
    <w:rsid w:val="00A908ED"/>
    <w:rsid w:val="00A90B36"/>
    <w:rsid w:val="00A90DAA"/>
    <w:rsid w:val="00A90E4F"/>
    <w:rsid w:val="00A91041"/>
    <w:rsid w:val="00A919CC"/>
    <w:rsid w:val="00A921A6"/>
    <w:rsid w:val="00A9237D"/>
    <w:rsid w:val="00A92633"/>
    <w:rsid w:val="00A92692"/>
    <w:rsid w:val="00A926DC"/>
    <w:rsid w:val="00A92ED9"/>
    <w:rsid w:val="00A92FC8"/>
    <w:rsid w:val="00A933D1"/>
    <w:rsid w:val="00A936F7"/>
    <w:rsid w:val="00A940BF"/>
    <w:rsid w:val="00A941D4"/>
    <w:rsid w:val="00A942C8"/>
    <w:rsid w:val="00A94703"/>
    <w:rsid w:val="00A94731"/>
    <w:rsid w:val="00A94966"/>
    <w:rsid w:val="00A94BDE"/>
    <w:rsid w:val="00A94C13"/>
    <w:rsid w:val="00A94D0B"/>
    <w:rsid w:val="00A94FFD"/>
    <w:rsid w:val="00A95118"/>
    <w:rsid w:val="00A9577A"/>
    <w:rsid w:val="00A959FF"/>
    <w:rsid w:val="00A95B3D"/>
    <w:rsid w:val="00A95C30"/>
    <w:rsid w:val="00A95EB7"/>
    <w:rsid w:val="00A960AB"/>
    <w:rsid w:val="00A962D8"/>
    <w:rsid w:val="00A96744"/>
    <w:rsid w:val="00A9694F"/>
    <w:rsid w:val="00A96C07"/>
    <w:rsid w:val="00A9707D"/>
    <w:rsid w:val="00A970CD"/>
    <w:rsid w:val="00A973C8"/>
    <w:rsid w:val="00A976DA"/>
    <w:rsid w:val="00A97EA3"/>
    <w:rsid w:val="00AA000A"/>
    <w:rsid w:val="00AA0078"/>
    <w:rsid w:val="00AA02E6"/>
    <w:rsid w:val="00AA0872"/>
    <w:rsid w:val="00AA0BC8"/>
    <w:rsid w:val="00AA1270"/>
    <w:rsid w:val="00AA128E"/>
    <w:rsid w:val="00AA16CA"/>
    <w:rsid w:val="00AA1F11"/>
    <w:rsid w:val="00AA2232"/>
    <w:rsid w:val="00AA22CB"/>
    <w:rsid w:val="00AA2AEE"/>
    <w:rsid w:val="00AA2D2E"/>
    <w:rsid w:val="00AA2D96"/>
    <w:rsid w:val="00AA2E5E"/>
    <w:rsid w:val="00AA2F66"/>
    <w:rsid w:val="00AA2F6E"/>
    <w:rsid w:val="00AA3258"/>
    <w:rsid w:val="00AA34D0"/>
    <w:rsid w:val="00AA378B"/>
    <w:rsid w:val="00AA3A63"/>
    <w:rsid w:val="00AA3E5C"/>
    <w:rsid w:val="00AA4254"/>
    <w:rsid w:val="00AA46B3"/>
    <w:rsid w:val="00AA4738"/>
    <w:rsid w:val="00AA4EE8"/>
    <w:rsid w:val="00AA4F01"/>
    <w:rsid w:val="00AA5240"/>
    <w:rsid w:val="00AA5B4A"/>
    <w:rsid w:val="00AA5C21"/>
    <w:rsid w:val="00AA5CCC"/>
    <w:rsid w:val="00AA5E28"/>
    <w:rsid w:val="00AA5E5D"/>
    <w:rsid w:val="00AA608A"/>
    <w:rsid w:val="00AA6365"/>
    <w:rsid w:val="00AA63B1"/>
    <w:rsid w:val="00AA67C9"/>
    <w:rsid w:val="00AA6C37"/>
    <w:rsid w:val="00AA6E80"/>
    <w:rsid w:val="00AA6F7E"/>
    <w:rsid w:val="00AA76C8"/>
    <w:rsid w:val="00AA7E4D"/>
    <w:rsid w:val="00AB027D"/>
    <w:rsid w:val="00AB03DE"/>
    <w:rsid w:val="00AB0765"/>
    <w:rsid w:val="00AB0939"/>
    <w:rsid w:val="00AB0D62"/>
    <w:rsid w:val="00AB0D99"/>
    <w:rsid w:val="00AB0E5C"/>
    <w:rsid w:val="00AB0E79"/>
    <w:rsid w:val="00AB14A7"/>
    <w:rsid w:val="00AB14DE"/>
    <w:rsid w:val="00AB1961"/>
    <w:rsid w:val="00AB1B55"/>
    <w:rsid w:val="00AB1E05"/>
    <w:rsid w:val="00AB238E"/>
    <w:rsid w:val="00AB24E0"/>
    <w:rsid w:val="00AB25FA"/>
    <w:rsid w:val="00AB26A4"/>
    <w:rsid w:val="00AB2974"/>
    <w:rsid w:val="00AB2991"/>
    <w:rsid w:val="00AB2A33"/>
    <w:rsid w:val="00AB2B70"/>
    <w:rsid w:val="00AB303E"/>
    <w:rsid w:val="00AB31F3"/>
    <w:rsid w:val="00AB35E0"/>
    <w:rsid w:val="00AB3A98"/>
    <w:rsid w:val="00AB3DFE"/>
    <w:rsid w:val="00AB4784"/>
    <w:rsid w:val="00AB4A26"/>
    <w:rsid w:val="00AB4A3D"/>
    <w:rsid w:val="00AB554B"/>
    <w:rsid w:val="00AB55C8"/>
    <w:rsid w:val="00AB5742"/>
    <w:rsid w:val="00AB5EE8"/>
    <w:rsid w:val="00AB61CE"/>
    <w:rsid w:val="00AB62B3"/>
    <w:rsid w:val="00AB6328"/>
    <w:rsid w:val="00AB633F"/>
    <w:rsid w:val="00AB637B"/>
    <w:rsid w:val="00AB6926"/>
    <w:rsid w:val="00AB6CD4"/>
    <w:rsid w:val="00AB753E"/>
    <w:rsid w:val="00AB7594"/>
    <w:rsid w:val="00AB775D"/>
    <w:rsid w:val="00AB7A11"/>
    <w:rsid w:val="00AB7EB2"/>
    <w:rsid w:val="00AC04CA"/>
    <w:rsid w:val="00AC090F"/>
    <w:rsid w:val="00AC0B49"/>
    <w:rsid w:val="00AC136E"/>
    <w:rsid w:val="00AC144A"/>
    <w:rsid w:val="00AC1A74"/>
    <w:rsid w:val="00AC2326"/>
    <w:rsid w:val="00AC25EA"/>
    <w:rsid w:val="00AC2907"/>
    <w:rsid w:val="00AC2CD0"/>
    <w:rsid w:val="00AC2D10"/>
    <w:rsid w:val="00AC2D5B"/>
    <w:rsid w:val="00AC3336"/>
    <w:rsid w:val="00AC3D28"/>
    <w:rsid w:val="00AC4022"/>
    <w:rsid w:val="00AC42BB"/>
    <w:rsid w:val="00AC43FD"/>
    <w:rsid w:val="00AC4434"/>
    <w:rsid w:val="00AC505B"/>
    <w:rsid w:val="00AC50F2"/>
    <w:rsid w:val="00AC54C4"/>
    <w:rsid w:val="00AC5607"/>
    <w:rsid w:val="00AC594A"/>
    <w:rsid w:val="00AC601B"/>
    <w:rsid w:val="00AC64BA"/>
    <w:rsid w:val="00AC6F4E"/>
    <w:rsid w:val="00AC7845"/>
    <w:rsid w:val="00AC79A5"/>
    <w:rsid w:val="00AC7A10"/>
    <w:rsid w:val="00AC7C1C"/>
    <w:rsid w:val="00AD0308"/>
    <w:rsid w:val="00AD05E2"/>
    <w:rsid w:val="00AD088A"/>
    <w:rsid w:val="00AD0AB8"/>
    <w:rsid w:val="00AD0BAD"/>
    <w:rsid w:val="00AD132A"/>
    <w:rsid w:val="00AD190E"/>
    <w:rsid w:val="00AD1A76"/>
    <w:rsid w:val="00AD1DA7"/>
    <w:rsid w:val="00AD2227"/>
    <w:rsid w:val="00AD2C7E"/>
    <w:rsid w:val="00AD3028"/>
    <w:rsid w:val="00AD3225"/>
    <w:rsid w:val="00AD3492"/>
    <w:rsid w:val="00AD36C6"/>
    <w:rsid w:val="00AD4413"/>
    <w:rsid w:val="00AD448D"/>
    <w:rsid w:val="00AD4627"/>
    <w:rsid w:val="00AD4B7B"/>
    <w:rsid w:val="00AD4BC7"/>
    <w:rsid w:val="00AD505B"/>
    <w:rsid w:val="00AD505F"/>
    <w:rsid w:val="00AD5635"/>
    <w:rsid w:val="00AD5BB6"/>
    <w:rsid w:val="00AD5C40"/>
    <w:rsid w:val="00AD5E01"/>
    <w:rsid w:val="00AD65D2"/>
    <w:rsid w:val="00AD6B2E"/>
    <w:rsid w:val="00AD6F06"/>
    <w:rsid w:val="00AD7125"/>
    <w:rsid w:val="00AD7564"/>
    <w:rsid w:val="00AD7624"/>
    <w:rsid w:val="00AD7661"/>
    <w:rsid w:val="00AD76B5"/>
    <w:rsid w:val="00AD787D"/>
    <w:rsid w:val="00AD7C67"/>
    <w:rsid w:val="00AD7F77"/>
    <w:rsid w:val="00AE00C3"/>
    <w:rsid w:val="00AE015E"/>
    <w:rsid w:val="00AE01BD"/>
    <w:rsid w:val="00AE056B"/>
    <w:rsid w:val="00AE0A8B"/>
    <w:rsid w:val="00AE0D60"/>
    <w:rsid w:val="00AE0F4C"/>
    <w:rsid w:val="00AE10D7"/>
    <w:rsid w:val="00AE1524"/>
    <w:rsid w:val="00AE1F7E"/>
    <w:rsid w:val="00AE217C"/>
    <w:rsid w:val="00AE22A8"/>
    <w:rsid w:val="00AE2632"/>
    <w:rsid w:val="00AE280D"/>
    <w:rsid w:val="00AE2905"/>
    <w:rsid w:val="00AE299D"/>
    <w:rsid w:val="00AE2C22"/>
    <w:rsid w:val="00AE2CDA"/>
    <w:rsid w:val="00AE2D64"/>
    <w:rsid w:val="00AE3310"/>
    <w:rsid w:val="00AE349E"/>
    <w:rsid w:val="00AE3710"/>
    <w:rsid w:val="00AE37D4"/>
    <w:rsid w:val="00AE3A91"/>
    <w:rsid w:val="00AE46BF"/>
    <w:rsid w:val="00AE4AEC"/>
    <w:rsid w:val="00AE4B8E"/>
    <w:rsid w:val="00AE5393"/>
    <w:rsid w:val="00AE5517"/>
    <w:rsid w:val="00AE576C"/>
    <w:rsid w:val="00AE5ACA"/>
    <w:rsid w:val="00AE6001"/>
    <w:rsid w:val="00AE60BA"/>
    <w:rsid w:val="00AE6607"/>
    <w:rsid w:val="00AE698D"/>
    <w:rsid w:val="00AE726A"/>
    <w:rsid w:val="00AE7363"/>
    <w:rsid w:val="00AE7D8F"/>
    <w:rsid w:val="00AE7DB3"/>
    <w:rsid w:val="00AE7F56"/>
    <w:rsid w:val="00AF0089"/>
    <w:rsid w:val="00AF0647"/>
    <w:rsid w:val="00AF0AD5"/>
    <w:rsid w:val="00AF0D03"/>
    <w:rsid w:val="00AF0E3F"/>
    <w:rsid w:val="00AF0EC5"/>
    <w:rsid w:val="00AF1173"/>
    <w:rsid w:val="00AF1544"/>
    <w:rsid w:val="00AF18D7"/>
    <w:rsid w:val="00AF1A3F"/>
    <w:rsid w:val="00AF1C12"/>
    <w:rsid w:val="00AF2088"/>
    <w:rsid w:val="00AF2A09"/>
    <w:rsid w:val="00AF2D69"/>
    <w:rsid w:val="00AF2E23"/>
    <w:rsid w:val="00AF2E67"/>
    <w:rsid w:val="00AF35F3"/>
    <w:rsid w:val="00AF3C85"/>
    <w:rsid w:val="00AF4365"/>
    <w:rsid w:val="00AF445A"/>
    <w:rsid w:val="00AF4CF1"/>
    <w:rsid w:val="00AF50DF"/>
    <w:rsid w:val="00AF56EA"/>
    <w:rsid w:val="00AF5758"/>
    <w:rsid w:val="00AF580F"/>
    <w:rsid w:val="00AF5AF3"/>
    <w:rsid w:val="00AF5DC9"/>
    <w:rsid w:val="00AF5DE3"/>
    <w:rsid w:val="00AF5ED0"/>
    <w:rsid w:val="00AF5F59"/>
    <w:rsid w:val="00AF63F0"/>
    <w:rsid w:val="00AF63F3"/>
    <w:rsid w:val="00AF6835"/>
    <w:rsid w:val="00AF6B8E"/>
    <w:rsid w:val="00AF7B89"/>
    <w:rsid w:val="00AF7F5A"/>
    <w:rsid w:val="00AF7FDB"/>
    <w:rsid w:val="00B0004C"/>
    <w:rsid w:val="00B00062"/>
    <w:rsid w:val="00B000B5"/>
    <w:rsid w:val="00B0044F"/>
    <w:rsid w:val="00B006F7"/>
    <w:rsid w:val="00B007ED"/>
    <w:rsid w:val="00B00B2D"/>
    <w:rsid w:val="00B00B7C"/>
    <w:rsid w:val="00B00F06"/>
    <w:rsid w:val="00B01680"/>
    <w:rsid w:val="00B01A38"/>
    <w:rsid w:val="00B01AB5"/>
    <w:rsid w:val="00B01CAE"/>
    <w:rsid w:val="00B01E18"/>
    <w:rsid w:val="00B01E1B"/>
    <w:rsid w:val="00B020FC"/>
    <w:rsid w:val="00B027E0"/>
    <w:rsid w:val="00B02C4B"/>
    <w:rsid w:val="00B0308E"/>
    <w:rsid w:val="00B031C9"/>
    <w:rsid w:val="00B03736"/>
    <w:rsid w:val="00B0375C"/>
    <w:rsid w:val="00B03820"/>
    <w:rsid w:val="00B03880"/>
    <w:rsid w:val="00B03C10"/>
    <w:rsid w:val="00B03C26"/>
    <w:rsid w:val="00B03FAD"/>
    <w:rsid w:val="00B04441"/>
    <w:rsid w:val="00B04D75"/>
    <w:rsid w:val="00B04E61"/>
    <w:rsid w:val="00B05439"/>
    <w:rsid w:val="00B05681"/>
    <w:rsid w:val="00B05C9A"/>
    <w:rsid w:val="00B060FF"/>
    <w:rsid w:val="00B061AC"/>
    <w:rsid w:val="00B062F8"/>
    <w:rsid w:val="00B063C3"/>
    <w:rsid w:val="00B068DC"/>
    <w:rsid w:val="00B06D63"/>
    <w:rsid w:val="00B06D80"/>
    <w:rsid w:val="00B06E24"/>
    <w:rsid w:val="00B0709D"/>
    <w:rsid w:val="00B074C3"/>
    <w:rsid w:val="00B07C5A"/>
    <w:rsid w:val="00B10304"/>
    <w:rsid w:val="00B10412"/>
    <w:rsid w:val="00B106DC"/>
    <w:rsid w:val="00B10A66"/>
    <w:rsid w:val="00B113FF"/>
    <w:rsid w:val="00B11590"/>
    <w:rsid w:val="00B11748"/>
    <w:rsid w:val="00B11A21"/>
    <w:rsid w:val="00B11A5F"/>
    <w:rsid w:val="00B11BEB"/>
    <w:rsid w:val="00B11C87"/>
    <w:rsid w:val="00B11DE6"/>
    <w:rsid w:val="00B11EBA"/>
    <w:rsid w:val="00B11F65"/>
    <w:rsid w:val="00B122D5"/>
    <w:rsid w:val="00B1232E"/>
    <w:rsid w:val="00B12C72"/>
    <w:rsid w:val="00B12F16"/>
    <w:rsid w:val="00B13ABA"/>
    <w:rsid w:val="00B14205"/>
    <w:rsid w:val="00B14622"/>
    <w:rsid w:val="00B14650"/>
    <w:rsid w:val="00B14A8C"/>
    <w:rsid w:val="00B14C3C"/>
    <w:rsid w:val="00B14DED"/>
    <w:rsid w:val="00B14E5B"/>
    <w:rsid w:val="00B150D7"/>
    <w:rsid w:val="00B151B9"/>
    <w:rsid w:val="00B15686"/>
    <w:rsid w:val="00B157F2"/>
    <w:rsid w:val="00B15C1A"/>
    <w:rsid w:val="00B15D77"/>
    <w:rsid w:val="00B15FBB"/>
    <w:rsid w:val="00B16267"/>
    <w:rsid w:val="00B16A25"/>
    <w:rsid w:val="00B16AA9"/>
    <w:rsid w:val="00B16DF7"/>
    <w:rsid w:val="00B17010"/>
    <w:rsid w:val="00B17031"/>
    <w:rsid w:val="00B1794F"/>
    <w:rsid w:val="00B17FB0"/>
    <w:rsid w:val="00B20125"/>
    <w:rsid w:val="00B20242"/>
    <w:rsid w:val="00B205F2"/>
    <w:rsid w:val="00B20786"/>
    <w:rsid w:val="00B20E4F"/>
    <w:rsid w:val="00B21384"/>
    <w:rsid w:val="00B215EA"/>
    <w:rsid w:val="00B21C4E"/>
    <w:rsid w:val="00B21CD3"/>
    <w:rsid w:val="00B21DCF"/>
    <w:rsid w:val="00B22264"/>
    <w:rsid w:val="00B2275D"/>
    <w:rsid w:val="00B22904"/>
    <w:rsid w:val="00B22F8F"/>
    <w:rsid w:val="00B230BA"/>
    <w:rsid w:val="00B23559"/>
    <w:rsid w:val="00B236E7"/>
    <w:rsid w:val="00B2370B"/>
    <w:rsid w:val="00B23AAE"/>
    <w:rsid w:val="00B23F52"/>
    <w:rsid w:val="00B2406A"/>
    <w:rsid w:val="00B240CC"/>
    <w:rsid w:val="00B24375"/>
    <w:rsid w:val="00B24677"/>
    <w:rsid w:val="00B24850"/>
    <w:rsid w:val="00B24A69"/>
    <w:rsid w:val="00B24A87"/>
    <w:rsid w:val="00B24B9F"/>
    <w:rsid w:val="00B24CA7"/>
    <w:rsid w:val="00B252CF"/>
    <w:rsid w:val="00B2532A"/>
    <w:rsid w:val="00B254BE"/>
    <w:rsid w:val="00B255C6"/>
    <w:rsid w:val="00B25D6B"/>
    <w:rsid w:val="00B25F9B"/>
    <w:rsid w:val="00B26166"/>
    <w:rsid w:val="00B26340"/>
    <w:rsid w:val="00B26732"/>
    <w:rsid w:val="00B26AC7"/>
    <w:rsid w:val="00B26C03"/>
    <w:rsid w:val="00B26E2F"/>
    <w:rsid w:val="00B271FE"/>
    <w:rsid w:val="00B27283"/>
    <w:rsid w:val="00B27394"/>
    <w:rsid w:val="00B2759C"/>
    <w:rsid w:val="00B27935"/>
    <w:rsid w:val="00B27F6A"/>
    <w:rsid w:val="00B27F70"/>
    <w:rsid w:val="00B3001B"/>
    <w:rsid w:val="00B30182"/>
    <w:rsid w:val="00B30203"/>
    <w:rsid w:val="00B30B9A"/>
    <w:rsid w:val="00B30BE1"/>
    <w:rsid w:val="00B322CF"/>
    <w:rsid w:val="00B323C0"/>
    <w:rsid w:val="00B32712"/>
    <w:rsid w:val="00B32AA3"/>
    <w:rsid w:val="00B32B6C"/>
    <w:rsid w:val="00B32CB8"/>
    <w:rsid w:val="00B330F5"/>
    <w:rsid w:val="00B33376"/>
    <w:rsid w:val="00B335F3"/>
    <w:rsid w:val="00B33AD9"/>
    <w:rsid w:val="00B33DD5"/>
    <w:rsid w:val="00B33E04"/>
    <w:rsid w:val="00B33FB3"/>
    <w:rsid w:val="00B34587"/>
    <w:rsid w:val="00B3469D"/>
    <w:rsid w:val="00B34A07"/>
    <w:rsid w:val="00B34D8C"/>
    <w:rsid w:val="00B355DD"/>
    <w:rsid w:val="00B35701"/>
    <w:rsid w:val="00B35AD2"/>
    <w:rsid w:val="00B35D1D"/>
    <w:rsid w:val="00B35F7A"/>
    <w:rsid w:val="00B361FA"/>
    <w:rsid w:val="00B362D2"/>
    <w:rsid w:val="00B3642D"/>
    <w:rsid w:val="00B3664F"/>
    <w:rsid w:val="00B36786"/>
    <w:rsid w:val="00B369B0"/>
    <w:rsid w:val="00B36DCC"/>
    <w:rsid w:val="00B36DD4"/>
    <w:rsid w:val="00B3733E"/>
    <w:rsid w:val="00B3740C"/>
    <w:rsid w:val="00B37511"/>
    <w:rsid w:val="00B3758C"/>
    <w:rsid w:val="00B379D5"/>
    <w:rsid w:val="00B37E48"/>
    <w:rsid w:val="00B37EDA"/>
    <w:rsid w:val="00B404B9"/>
    <w:rsid w:val="00B4080A"/>
    <w:rsid w:val="00B40890"/>
    <w:rsid w:val="00B40B58"/>
    <w:rsid w:val="00B40D63"/>
    <w:rsid w:val="00B41196"/>
    <w:rsid w:val="00B41198"/>
    <w:rsid w:val="00B415B6"/>
    <w:rsid w:val="00B417E2"/>
    <w:rsid w:val="00B4182F"/>
    <w:rsid w:val="00B418D2"/>
    <w:rsid w:val="00B41944"/>
    <w:rsid w:val="00B41FD7"/>
    <w:rsid w:val="00B42150"/>
    <w:rsid w:val="00B42157"/>
    <w:rsid w:val="00B421FF"/>
    <w:rsid w:val="00B4221E"/>
    <w:rsid w:val="00B422EE"/>
    <w:rsid w:val="00B424FC"/>
    <w:rsid w:val="00B425E4"/>
    <w:rsid w:val="00B42770"/>
    <w:rsid w:val="00B428C1"/>
    <w:rsid w:val="00B42DF6"/>
    <w:rsid w:val="00B431B8"/>
    <w:rsid w:val="00B4323A"/>
    <w:rsid w:val="00B434B2"/>
    <w:rsid w:val="00B436F0"/>
    <w:rsid w:val="00B438F6"/>
    <w:rsid w:val="00B439CB"/>
    <w:rsid w:val="00B43DCD"/>
    <w:rsid w:val="00B43E23"/>
    <w:rsid w:val="00B43ECC"/>
    <w:rsid w:val="00B4440D"/>
    <w:rsid w:val="00B44585"/>
    <w:rsid w:val="00B446D8"/>
    <w:rsid w:val="00B451F0"/>
    <w:rsid w:val="00B452AE"/>
    <w:rsid w:val="00B453F7"/>
    <w:rsid w:val="00B457B2"/>
    <w:rsid w:val="00B45986"/>
    <w:rsid w:val="00B45F13"/>
    <w:rsid w:val="00B4607A"/>
    <w:rsid w:val="00B4672E"/>
    <w:rsid w:val="00B46D90"/>
    <w:rsid w:val="00B47379"/>
    <w:rsid w:val="00B474BC"/>
    <w:rsid w:val="00B47C17"/>
    <w:rsid w:val="00B5020E"/>
    <w:rsid w:val="00B50315"/>
    <w:rsid w:val="00B50A5C"/>
    <w:rsid w:val="00B5118B"/>
    <w:rsid w:val="00B512E1"/>
    <w:rsid w:val="00B51686"/>
    <w:rsid w:val="00B51AAA"/>
    <w:rsid w:val="00B51EF2"/>
    <w:rsid w:val="00B5269D"/>
    <w:rsid w:val="00B52A44"/>
    <w:rsid w:val="00B52BB0"/>
    <w:rsid w:val="00B52E7C"/>
    <w:rsid w:val="00B52F4D"/>
    <w:rsid w:val="00B531E9"/>
    <w:rsid w:val="00B53883"/>
    <w:rsid w:val="00B53D22"/>
    <w:rsid w:val="00B54036"/>
    <w:rsid w:val="00B542B4"/>
    <w:rsid w:val="00B5483A"/>
    <w:rsid w:val="00B54975"/>
    <w:rsid w:val="00B54AB0"/>
    <w:rsid w:val="00B54BFE"/>
    <w:rsid w:val="00B54CFC"/>
    <w:rsid w:val="00B54FEB"/>
    <w:rsid w:val="00B55841"/>
    <w:rsid w:val="00B55897"/>
    <w:rsid w:val="00B55A25"/>
    <w:rsid w:val="00B55AF1"/>
    <w:rsid w:val="00B56082"/>
    <w:rsid w:val="00B56556"/>
    <w:rsid w:val="00B56756"/>
    <w:rsid w:val="00B5678D"/>
    <w:rsid w:val="00B56881"/>
    <w:rsid w:val="00B56B21"/>
    <w:rsid w:val="00B56EB9"/>
    <w:rsid w:val="00B56FFD"/>
    <w:rsid w:val="00B57289"/>
    <w:rsid w:val="00B574C4"/>
    <w:rsid w:val="00B574E1"/>
    <w:rsid w:val="00B577FE"/>
    <w:rsid w:val="00B5785A"/>
    <w:rsid w:val="00B57DF9"/>
    <w:rsid w:val="00B6022D"/>
    <w:rsid w:val="00B605C7"/>
    <w:rsid w:val="00B60D0A"/>
    <w:rsid w:val="00B60D80"/>
    <w:rsid w:val="00B60ED2"/>
    <w:rsid w:val="00B6111E"/>
    <w:rsid w:val="00B61772"/>
    <w:rsid w:val="00B61B89"/>
    <w:rsid w:val="00B62090"/>
    <w:rsid w:val="00B62299"/>
    <w:rsid w:val="00B62307"/>
    <w:rsid w:val="00B623BF"/>
    <w:rsid w:val="00B62A0B"/>
    <w:rsid w:val="00B62C11"/>
    <w:rsid w:val="00B62CA2"/>
    <w:rsid w:val="00B62DCF"/>
    <w:rsid w:val="00B63215"/>
    <w:rsid w:val="00B6347E"/>
    <w:rsid w:val="00B63BAF"/>
    <w:rsid w:val="00B63BC8"/>
    <w:rsid w:val="00B63D2E"/>
    <w:rsid w:val="00B63DFD"/>
    <w:rsid w:val="00B63F40"/>
    <w:rsid w:val="00B63F97"/>
    <w:rsid w:val="00B642FC"/>
    <w:rsid w:val="00B643C5"/>
    <w:rsid w:val="00B64C0A"/>
    <w:rsid w:val="00B6538F"/>
    <w:rsid w:val="00B65564"/>
    <w:rsid w:val="00B65894"/>
    <w:rsid w:val="00B658E2"/>
    <w:rsid w:val="00B659CF"/>
    <w:rsid w:val="00B65F62"/>
    <w:rsid w:val="00B66084"/>
    <w:rsid w:val="00B6674A"/>
    <w:rsid w:val="00B66A71"/>
    <w:rsid w:val="00B66EB8"/>
    <w:rsid w:val="00B66FF8"/>
    <w:rsid w:val="00B676EA"/>
    <w:rsid w:val="00B6790D"/>
    <w:rsid w:val="00B67A76"/>
    <w:rsid w:val="00B67CEB"/>
    <w:rsid w:val="00B70235"/>
    <w:rsid w:val="00B703CA"/>
    <w:rsid w:val="00B70420"/>
    <w:rsid w:val="00B70608"/>
    <w:rsid w:val="00B7075E"/>
    <w:rsid w:val="00B70B5B"/>
    <w:rsid w:val="00B7121B"/>
    <w:rsid w:val="00B71352"/>
    <w:rsid w:val="00B71378"/>
    <w:rsid w:val="00B713D7"/>
    <w:rsid w:val="00B71441"/>
    <w:rsid w:val="00B717EB"/>
    <w:rsid w:val="00B71960"/>
    <w:rsid w:val="00B71E75"/>
    <w:rsid w:val="00B71F2C"/>
    <w:rsid w:val="00B71F83"/>
    <w:rsid w:val="00B724BF"/>
    <w:rsid w:val="00B7261E"/>
    <w:rsid w:val="00B72848"/>
    <w:rsid w:val="00B728E3"/>
    <w:rsid w:val="00B72A27"/>
    <w:rsid w:val="00B72B06"/>
    <w:rsid w:val="00B72E38"/>
    <w:rsid w:val="00B730CF"/>
    <w:rsid w:val="00B730F0"/>
    <w:rsid w:val="00B732CB"/>
    <w:rsid w:val="00B73624"/>
    <w:rsid w:val="00B7386A"/>
    <w:rsid w:val="00B73D96"/>
    <w:rsid w:val="00B73DFE"/>
    <w:rsid w:val="00B7431D"/>
    <w:rsid w:val="00B74CE5"/>
    <w:rsid w:val="00B74D23"/>
    <w:rsid w:val="00B74E0B"/>
    <w:rsid w:val="00B74E98"/>
    <w:rsid w:val="00B75092"/>
    <w:rsid w:val="00B7522B"/>
    <w:rsid w:val="00B75295"/>
    <w:rsid w:val="00B7627A"/>
    <w:rsid w:val="00B7632C"/>
    <w:rsid w:val="00B76339"/>
    <w:rsid w:val="00B7696D"/>
    <w:rsid w:val="00B76A1E"/>
    <w:rsid w:val="00B76BA7"/>
    <w:rsid w:val="00B76BE1"/>
    <w:rsid w:val="00B76C09"/>
    <w:rsid w:val="00B770F0"/>
    <w:rsid w:val="00B772CD"/>
    <w:rsid w:val="00B77676"/>
    <w:rsid w:val="00B776C4"/>
    <w:rsid w:val="00B77984"/>
    <w:rsid w:val="00B77BEA"/>
    <w:rsid w:val="00B804D1"/>
    <w:rsid w:val="00B80808"/>
    <w:rsid w:val="00B80BCC"/>
    <w:rsid w:val="00B81009"/>
    <w:rsid w:val="00B81079"/>
    <w:rsid w:val="00B812FC"/>
    <w:rsid w:val="00B815B1"/>
    <w:rsid w:val="00B81683"/>
    <w:rsid w:val="00B816B7"/>
    <w:rsid w:val="00B81C13"/>
    <w:rsid w:val="00B81C53"/>
    <w:rsid w:val="00B81D11"/>
    <w:rsid w:val="00B820CE"/>
    <w:rsid w:val="00B827FA"/>
    <w:rsid w:val="00B82B5B"/>
    <w:rsid w:val="00B82BBA"/>
    <w:rsid w:val="00B82D1C"/>
    <w:rsid w:val="00B8359D"/>
    <w:rsid w:val="00B83A0B"/>
    <w:rsid w:val="00B83A2C"/>
    <w:rsid w:val="00B83B5C"/>
    <w:rsid w:val="00B83C9D"/>
    <w:rsid w:val="00B8424D"/>
    <w:rsid w:val="00B845BC"/>
    <w:rsid w:val="00B8469C"/>
    <w:rsid w:val="00B84B64"/>
    <w:rsid w:val="00B84C81"/>
    <w:rsid w:val="00B850DA"/>
    <w:rsid w:val="00B8530A"/>
    <w:rsid w:val="00B857F4"/>
    <w:rsid w:val="00B85847"/>
    <w:rsid w:val="00B8585C"/>
    <w:rsid w:val="00B858F2"/>
    <w:rsid w:val="00B85CE7"/>
    <w:rsid w:val="00B85D1A"/>
    <w:rsid w:val="00B85DF6"/>
    <w:rsid w:val="00B860E9"/>
    <w:rsid w:val="00B8616F"/>
    <w:rsid w:val="00B862BB"/>
    <w:rsid w:val="00B865AA"/>
    <w:rsid w:val="00B86805"/>
    <w:rsid w:val="00B86B4D"/>
    <w:rsid w:val="00B86EA8"/>
    <w:rsid w:val="00B873E2"/>
    <w:rsid w:val="00B8748F"/>
    <w:rsid w:val="00B874A9"/>
    <w:rsid w:val="00B879FD"/>
    <w:rsid w:val="00B87C43"/>
    <w:rsid w:val="00B87E49"/>
    <w:rsid w:val="00B90265"/>
    <w:rsid w:val="00B90279"/>
    <w:rsid w:val="00B90594"/>
    <w:rsid w:val="00B9080B"/>
    <w:rsid w:val="00B90C93"/>
    <w:rsid w:val="00B90D71"/>
    <w:rsid w:val="00B91454"/>
    <w:rsid w:val="00B914EF"/>
    <w:rsid w:val="00B91DB5"/>
    <w:rsid w:val="00B9235B"/>
    <w:rsid w:val="00B92573"/>
    <w:rsid w:val="00B925A5"/>
    <w:rsid w:val="00B92B35"/>
    <w:rsid w:val="00B9343F"/>
    <w:rsid w:val="00B9360C"/>
    <w:rsid w:val="00B939C5"/>
    <w:rsid w:val="00B93D79"/>
    <w:rsid w:val="00B93F62"/>
    <w:rsid w:val="00B94115"/>
    <w:rsid w:val="00B94ADC"/>
    <w:rsid w:val="00B95DE6"/>
    <w:rsid w:val="00B95F69"/>
    <w:rsid w:val="00B960BA"/>
    <w:rsid w:val="00B96C71"/>
    <w:rsid w:val="00B973DA"/>
    <w:rsid w:val="00B976CD"/>
    <w:rsid w:val="00B97FB7"/>
    <w:rsid w:val="00BA0364"/>
    <w:rsid w:val="00BA0512"/>
    <w:rsid w:val="00BA0A67"/>
    <w:rsid w:val="00BA13BF"/>
    <w:rsid w:val="00BA16A4"/>
    <w:rsid w:val="00BA180B"/>
    <w:rsid w:val="00BA1B60"/>
    <w:rsid w:val="00BA1C69"/>
    <w:rsid w:val="00BA1FC1"/>
    <w:rsid w:val="00BA21CE"/>
    <w:rsid w:val="00BA2639"/>
    <w:rsid w:val="00BA2D52"/>
    <w:rsid w:val="00BA2FAD"/>
    <w:rsid w:val="00BA2FD0"/>
    <w:rsid w:val="00BA30DC"/>
    <w:rsid w:val="00BA3231"/>
    <w:rsid w:val="00BA3556"/>
    <w:rsid w:val="00BA4045"/>
    <w:rsid w:val="00BA41B4"/>
    <w:rsid w:val="00BA4696"/>
    <w:rsid w:val="00BA4D61"/>
    <w:rsid w:val="00BA4D97"/>
    <w:rsid w:val="00BA51A4"/>
    <w:rsid w:val="00BA53AC"/>
    <w:rsid w:val="00BA5424"/>
    <w:rsid w:val="00BA5841"/>
    <w:rsid w:val="00BA5A3E"/>
    <w:rsid w:val="00BA66CD"/>
    <w:rsid w:val="00BA674B"/>
    <w:rsid w:val="00BA6FBD"/>
    <w:rsid w:val="00BA71AA"/>
    <w:rsid w:val="00BA72E8"/>
    <w:rsid w:val="00BA75B4"/>
    <w:rsid w:val="00BA7656"/>
    <w:rsid w:val="00BA7791"/>
    <w:rsid w:val="00BA77C6"/>
    <w:rsid w:val="00BA790E"/>
    <w:rsid w:val="00BA7E09"/>
    <w:rsid w:val="00BA7F36"/>
    <w:rsid w:val="00BB079F"/>
    <w:rsid w:val="00BB09E0"/>
    <w:rsid w:val="00BB1961"/>
    <w:rsid w:val="00BB1A33"/>
    <w:rsid w:val="00BB204A"/>
    <w:rsid w:val="00BB2184"/>
    <w:rsid w:val="00BB264B"/>
    <w:rsid w:val="00BB28F1"/>
    <w:rsid w:val="00BB2A54"/>
    <w:rsid w:val="00BB2D3A"/>
    <w:rsid w:val="00BB30FD"/>
    <w:rsid w:val="00BB39AA"/>
    <w:rsid w:val="00BB3BB3"/>
    <w:rsid w:val="00BB3E34"/>
    <w:rsid w:val="00BB4279"/>
    <w:rsid w:val="00BB43F1"/>
    <w:rsid w:val="00BB4445"/>
    <w:rsid w:val="00BB4515"/>
    <w:rsid w:val="00BB4A7B"/>
    <w:rsid w:val="00BB4E01"/>
    <w:rsid w:val="00BB5A9F"/>
    <w:rsid w:val="00BB5DB3"/>
    <w:rsid w:val="00BB5E07"/>
    <w:rsid w:val="00BB6104"/>
    <w:rsid w:val="00BB6169"/>
    <w:rsid w:val="00BB64DD"/>
    <w:rsid w:val="00BB68BE"/>
    <w:rsid w:val="00BB7AB6"/>
    <w:rsid w:val="00BB7C45"/>
    <w:rsid w:val="00BC0253"/>
    <w:rsid w:val="00BC029A"/>
    <w:rsid w:val="00BC03A2"/>
    <w:rsid w:val="00BC0E35"/>
    <w:rsid w:val="00BC1316"/>
    <w:rsid w:val="00BC15F0"/>
    <w:rsid w:val="00BC272D"/>
    <w:rsid w:val="00BC3215"/>
    <w:rsid w:val="00BC3885"/>
    <w:rsid w:val="00BC409B"/>
    <w:rsid w:val="00BC41E6"/>
    <w:rsid w:val="00BC4339"/>
    <w:rsid w:val="00BC4659"/>
    <w:rsid w:val="00BC479F"/>
    <w:rsid w:val="00BC4ACA"/>
    <w:rsid w:val="00BC4BFE"/>
    <w:rsid w:val="00BC4CDC"/>
    <w:rsid w:val="00BC4D08"/>
    <w:rsid w:val="00BC5152"/>
    <w:rsid w:val="00BC54F0"/>
    <w:rsid w:val="00BC5550"/>
    <w:rsid w:val="00BC5BE4"/>
    <w:rsid w:val="00BC625E"/>
    <w:rsid w:val="00BC642D"/>
    <w:rsid w:val="00BC65EE"/>
    <w:rsid w:val="00BC6F94"/>
    <w:rsid w:val="00BC76E4"/>
    <w:rsid w:val="00BC7A9B"/>
    <w:rsid w:val="00BC7CF8"/>
    <w:rsid w:val="00BC7E10"/>
    <w:rsid w:val="00BD02C3"/>
    <w:rsid w:val="00BD02DB"/>
    <w:rsid w:val="00BD0623"/>
    <w:rsid w:val="00BD072E"/>
    <w:rsid w:val="00BD07A0"/>
    <w:rsid w:val="00BD09F1"/>
    <w:rsid w:val="00BD0E77"/>
    <w:rsid w:val="00BD0F3E"/>
    <w:rsid w:val="00BD1307"/>
    <w:rsid w:val="00BD131B"/>
    <w:rsid w:val="00BD1C6E"/>
    <w:rsid w:val="00BD2962"/>
    <w:rsid w:val="00BD2AC0"/>
    <w:rsid w:val="00BD2B60"/>
    <w:rsid w:val="00BD2F27"/>
    <w:rsid w:val="00BD2FE4"/>
    <w:rsid w:val="00BD301A"/>
    <w:rsid w:val="00BD33EC"/>
    <w:rsid w:val="00BD3423"/>
    <w:rsid w:val="00BD367D"/>
    <w:rsid w:val="00BD368C"/>
    <w:rsid w:val="00BD3CB8"/>
    <w:rsid w:val="00BD3D6A"/>
    <w:rsid w:val="00BD4029"/>
    <w:rsid w:val="00BD42BD"/>
    <w:rsid w:val="00BD4C42"/>
    <w:rsid w:val="00BD4D10"/>
    <w:rsid w:val="00BD4DE7"/>
    <w:rsid w:val="00BD4ED4"/>
    <w:rsid w:val="00BD506C"/>
    <w:rsid w:val="00BD5184"/>
    <w:rsid w:val="00BD53E5"/>
    <w:rsid w:val="00BD5529"/>
    <w:rsid w:val="00BD5704"/>
    <w:rsid w:val="00BD58EF"/>
    <w:rsid w:val="00BD5BCD"/>
    <w:rsid w:val="00BD5E16"/>
    <w:rsid w:val="00BD60D8"/>
    <w:rsid w:val="00BD6451"/>
    <w:rsid w:val="00BD66AD"/>
    <w:rsid w:val="00BD67C5"/>
    <w:rsid w:val="00BD6D42"/>
    <w:rsid w:val="00BD6D75"/>
    <w:rsid w:val="00BD6FE5"/>
    <w:rsid w:val="00BD72EE"/>
    <w:rsid w:val="00BD73B4"/>
    <w:rsid w:val="00BD7545"/>
    <w:rsid w:val="00BD76C9"/>
    <w:rsid w:val="00BD7D05"/>
    <w:rsid w:val="00BE03CC"/>
    <w:rsid w:val="00BE0A46"/>
    <w:rsid w:val="00BE0CD8"/>
    <w:rsid w:val="00BE1035"/>
    <w:rsid w:val="00BE14C8"/>
    <w:rsid w:val="00BE152C"/>
    <w:rsid w:val="00BE184F"/>
    <w:rsid w:val="00BE18E6"/>
    <w:rsid w:val="00BE1D78"/>
    <w:rsid w:val="00BE1D99"/>
    <w:rsid w:val="00BE1DD7"/>
    <w:rsid w:val="00BE236B"/>
    <w:rsid w:val="00BE253A"/>
    <w:rsid w:val="00BE28CF"/>
    <w:rsid w:val="00BE2CEB"/>
    <w:rsid w:val="00BE319D"/>
    <w:rsid w:val="00BE333A"/>
    <w:rsid w:val="00BE3580"/>
    <w:rsid w:val="00BE3D97"/>
    <w:rsid w:val="00BE3FC7"/>
    <w:rsid w:val="00BE4361"/>
    <w:rsid w:val="00BE4685"/>
    <w:rsid w:val="00BE4981"/>
    <w:rsid w:val="00BE4C32"/>
    <w:rsid w:val="00BE4DAA"/>
    <w:rsid w:val="00BE516C"/>
    <w:rsid w:val="00BE5624"/>
    <w:rsid w:val="00BE5726"/>
    <w:rsid w:val="00BE59F2"/>
    <w:rsid w:val="00BE62DD"/>
    <w:rsid w:val="00BE644F"/>
    <w:rsid w:val="00BE64FC"/>
    <w:rsid w:val="00BE66B6"/>
    <w:rsid w:val="00BE6958"/>
    <w:rsid w:val="00BE6B49"/>
    <w:rsid w:val="00BE6D1E"/>
    <w:rsid w:val="00BE721B"/>
    <w:rsid w:val="00BE7271"/>
    <w:rsid w:val="00BE74C4"/>
    <w:rsid w:val="00BE7B1D"/>
    <w:rsid w:val="00BE7F6F"/>
    <w:rsid w:val="00BF01F5"/>
    <w:rsid w:val="00BF028E"/>
    <w:rsid w:val="00BF02B1"/>
    <w:rsid w:val="00BF04D9"/>
    <w:rsid w:val="00BF07DE"/>
    <w:rsid w:val="00BF0BF9"/>
    <w:rsid w:val="00BF1114"/>
    <w:rsid w:val="00BF1E35"/>
    <w:rsid w:val="00BF238B"/>
    <w:rsid w:val="00BF297B"/>
    <w:rsid w:val="00BF2CC3"/>
    <w:rsid w:val="00BF2EC0"/>
    <w:rsid w:val="00BF3465"/>
    <w:rsid w:val="00BF3955"/>
    <w:rsid w:val="00BF3A89"/>
    <w:rsid w:val="00BF3D0A"/>
    <w:rsid w:val="00BF45B5"/>
    <w:rsid w:val="00BF486C"/>
    <w:rsid w:val="00BF48B9"/>
    <w:rsid w:val="00BF49E9"/>
    <w:rsid w:val="00BF4BEE"/>
    <w:rsid w:val="00BF4D40"/>
    <w:rsid w:val="00BF53CC"/>
    <w:rsid w:val="00BF54C7"/>
    <w:rsid w:val="00BF5B60"/>
    <w:rsid w:val="00BF5E90"/>
    <w:rsid w:val="00BF5F3E"/>
    <w:rsid w:val="00BF6014"/>
    <w:rsid w:val="00BF6278"/>
    <w:rsid w:val="00BF62A1"/>
    <w:rsid w:val="00BF697A"/>
    <w:rsid w:val="00BF6D29"/>
    <w:rsid w:val="00BF6DC4"/>
    <w:rsid w:val="00BF709C"/>
    <w:rsid w:val="00BF71CA"/>
    <w:rsid w:val="00BF71CB"/>
    <w:rsid w:val="00BF733A"/>
    <w:rsid w:val="00BF74E7"/>
    <w:rsid w:val="00BF76D6"/>
    <w:rsid w:val="00BF7901"/>
    <w:rsid w:val="00BF7C2E"/>
    <w:rsid w:val="00BF7CD8"/>
    <w:rsid w:val="00BF7E83"/>
    <w:rsid w:val="00BF7F3C"/>
    <w:rsid w:val="00C0016D"/>
    <w:rsid w:val="00C0056F"/>
    <w:rsid w:val="00C006A2"/>
    <w:rsid w:val="00C007DA"/>
    <w:rsid w:val="00C00810"/>
    <w:rsid w:val="00C00FAC"/>
    <w:rsid w:val="00C01326"/>
    <w:rsid w:val="00C01432"/>
    <w:rsid w:val="00C0155D"/>
    <w:rsid w:val="00C016A2"/>
    <w:rsid w:val="00C019A4"/>
    <w:rsid w:val="00C01CB9"/>
    <w:rsid w:val="00C01E6E"/>
    <w:rsid w:val="00C01FB1"/>
    <w:rsid w:val="00C023BB"/>
    <w:rsid w:val="00C02512"/>
    <w:rsid w:val="00C02559"/>
    <w:rsid w:val="00C0257C"/>
    <w:rsid w:val="00C02883"/>
    <w:rsid w:val="00C02A42"/>
    <w:rsid w:val="00C02C91"/>
    <w:rsid w:val="00C02CCA"/>
    <w:rsid w:val="00C030A2"/>
    <w:rsid w:val="00C0323A"/>
    <w:rsid w:val="00C032F6"/>
    <w:rsid w:val="00C0334F"/>
    <w:rsid w:val="00C03822"/>
    <w:rsid w:val="00C03C5E"/>
    <w:rsid w:val="00C03EC0"/>
    <w:rsid w:val="00C03F18"/>
    <w:rsid w:val="00C044BB"/>
    <w:rsid w:val="00C04796"/>
    <w:rsid w:val="00C04FAC"/>
    <w:rsid w:val="00C051B6"/>
    <w:rsid w:val="00C052FE"/>
    <w:rsid w:val="00C0557C"/>
    <w:rsid w:val="00C0579D"/>
    <w:rsid w:val="00C05915"/>
    <w:rsid w:val="00C05B03"/>
    <w:rsid w:val="00C05B99"/>
    <w:rsid w:val="00C05C2F"/>
    <w:rsid w:val="00C05C58"/>
    <w:rsid w:val="00C060E6"/>
    <w:rsid w:val="00C06337"/>
    <w:rsid w:val="00C0647A"/>
    <w:rsid w:val="00C06911"/>
    <w:rsid w:val="00C06AB9"/>
    <w:rsid w:val="00C07049"/>
    <w:rsid w:val="00C07081"/>
    <w:rsid w:val="00C0764E"/>
    <w:rsid w:val="00C076E9"/>
    <w:rsid w:val="00C07727"/>
    <w:rsid w:val="00C0779C"/>
    <w:rsid w:val="00C0787E"/>
    <w:rsid w:val="00C07C8D"/>
    <w:rsid w:val="00C07DD3"/>
    <w:rsid w:val="00C07F10"/>
    <w:rsid w:val="00C07F2A"/>
    <w:rsid w:val="00C07F30"/>
    <w:rsid w:val="00C101C3"/>
    <w:rsid w:val="00C102F0"/>
    <w:rsid w:val="00C10413"/>
    <w:rsid w:val="00C104A2"/>
    <w:rsid w:val="00C1085D"/>
    <w:rsid w:val="00C10BFD"/>
    <w:rsid w:val="00C11077"/>
    <w:rsid w:val="00C11354"/>
    <w:rsid w:val="00C113B6"/>
    <w:rsid w:val="00C11430"/>
    <w:rsid w:val="00C116C4"/>
    <w:rsid w:val="00C1187D"/>
    <w:rsid w:val="00C11EE4"/>
    <w:rsid w:val="00C11F8A"/>
    <w:rsid w:val="00C12019"/>
    <w:rsid w:val="00C123EB"/>
    <w:rsid w:val="00C12531"/>
    <w:rsid w:val="00C12E5E"/>
    <w:rsid w:val="00C1314A"/>
    <w:rsid w:val="00C13432"/>
    <w:rsid w:val="00C13A4F"/>
    <w:rsid w:val="00C13E32"/>
    <w:rsid w:val="00C14311"/>
    <w:rsid w:val="00C1431A"/>
    <w:rsid w:val="00C14A3D"/>
    <w:rsid w:val="00C1527C"/>
    <w:rsid w:val="00C153D2"/>
    <w:rsid w:val="00C1571D"/>
    <w:rsid w:val="00C159DA"/>
    <w:rsid w:val="00C15ADE"/>
    <w:rsid w:val="00C15EEF"/>
    <w:rsid w:val="00C1618E"/>
    <w:rsid w:val="00C163C7"/>
    <w:rsid w:val="00C16909"/>
    <w:rsid w:val="00C169D9"/>
    <w:rsid w:val="00C16B16"/>
    <w:rsid w:val="00C16CEC"/>
    <w:rsid w:val="00C17427"/>
    <w:rsid w:val="00C17772"/>
    <w:rsid w:val="00C17935"/>
    <w:rsid w:val="00C179D1"/>
    <w:rsid w:val="00C17A49"/>
    <w:rsid w:val="00C17D0D"/>
    <w:rsid w:val="00C17D4C"/>
    <w:rsid w:val="00C17E75"/>
    <w:rsid w:val="00C17EAA"/>
    <w:rsid w:val="00C17F3B"/>
    <w:rsid w:val="00C17F8C"/>
    <w:rsid w:val="00C202C5"/>
    <w:rsid w:val="00C208BD"/>
    <w:rsid w:val="00C20EDF"/>
    <w:rsid w:val="00C21306"/>
    <w:rsid w:val="00C219E6"/>
    <w:rsid w:val="00C21A2E"/>
    <w:rsid w:val="00C21D32"/>
    <w:rsid w:val="00C22189"/>
    <w:rsid w:val="00C224D0"/>
    <w:rsid w:val="00C229A0"/>
    <w:rsid w:val="00C22C4C"/>
    <w:rsid w:val="00C22D28"/>
    <w:rsid w:val="00C23025"/>
    <w:rsid w:val="00C23459"/>
    <w:rsid w:val="00C234D4"/>
    <w:rsid w:val="00C234E9"/>
    <w:rsid w:val="00C23CBD"/>
    <w:rsid w:val="00C23F4C"/>
    <w:rsid w:val="00C2457E"/>
    <w:rsid w:val="00C24770"/>
    <w:rsid w:val="00C2495D"/>
    <w:rsid w:val="00C24AFB"/>
    <w:rsid w:val="00C24FF0"/>
    <w:rsid w:val="00C25015"/>
    <w:rsid w:val="00C254A0"/>
    <w:rsid w:val="00C254BE"/>
    <w:rsid w:val="00C25AD3"/>
    <w:rsid w:val="00C25B18"/>
    <w:rsid w:val="00C25D1A"/>
    <w:rsid w:val="00C25E45"/>
    <w:rsid w:val="00C25EDC"/>
    <w:rsid w:val="00C26CDE"/>
    <w:rsid w:val="00C26CF9"/>
    <w:rsid w:val="00C26EE6"/>
    <w:rsid w:val="00C26F63"/>
    <w:rsid w:val="00C27292"/>
    <w:rsid w:val="00C27E21"/>
    <w:rsid w:val="00C27E4E"/>
    <w:rsid w:val="00C301AD"/>
    <w:rsid w:val="00C304A9"/>
    <w:rsid w:val="00C304BC"/>
    <w:rsid w:val="00C3062E"/>
    <w:rsid w:val="00C30732"/>
    <w:rsid w:val="00C30782"/>
    <w:rsid w:val="00C308B9"/>
    <w:rsid w:val="00C30C5B"/>
    <w:rsid w:val="00C30C98"/>
    <w:rsid w:val="00C31052"/>
    <w:rsid w:val="00C313F6"/>
    <w:rsid w:val="00C317D9"/>
    <w:rsid w:val="00C31F51"/>
    <w:rsid w:val="00C31F56"/>
    <w:rsid w:val="00C322B5"/>
    <w:rsid w:val="00C325A9"/>
    <w:rsid w:val="00C3299D"/>
    <w:rsid w:val="00C32E92"/>
    <w:rsid w:val="00C32EF2"/>
    <w:rsid w:val="00C3392E"/>
    <w:rsid w:val="00C3396E"/>
    <w:rsid w:val="00C33C37"/>
    <w:rsid w:val="00C33CE4"/>
    <w:rsid w:val="00C34742"/>
    <w:rsid w:val="00C3476A"/>
    <w:rsid w:val="00C349FA"/>
    <w:rsid w:val="00C34C62"/>
    <w:rsid w:val="00C34C92"/>
    <w:rsid w:val="00C34E15"/>
    <w:rsid w:val="00C34FE5"/>
    <w:rsid w:val="00C355EB"/>
    <w:rsid w:val="00C35631"/>
    <w:rsid w:val="00C3578D"/>
    <w:rsid w:val="00C35854"/>
    <w:rsid w:val="00C3588D"/>
    <w:rsid w:val="00C3613C"/>
    <w:rsid w:val="00C36C5F"/>
    <w:rsid w:val="00C36D13"/>
    <w:rsid w:val="00C36D36"/>
    <w:rsid w:val="00C36E23"/>
    <w:rsid w:val="00C373D9"/>
    <w:rsid w:val="00C376B9"/>
    <w:rsid w:val="00C379D9"/>
    <w:rsid w:val="00C37B13"/>
    <w:rsid w:val="00C37D25"/>
    <w:rsid w:val="00C37D4A"/>
    <w:rsid w:val="00C37DA9"/>
    <w:rsid w:val="00C37E0C"/>
    <w:rsid w:val="00C406B1"/>
    <w:rsid w:val="00C408AE"/>
    <w:rsid w:val="00C40C0E"/>
    <w:rsid w:val="00C40CCC"/>
    <w:rsid w:val="00C41168"/>
    <w:rsid w:val="00C41F8A"/>
    <w:rsid w:val="00C42E22"/>
    <w:rsid w:val="00C42E99"/>
    <w:rsid w:val="00C42EA7"/>
    <w:rsid w:val="00C42EAC"/>
    <w:rsid w:val="00C437D5"/>
    <w:rsid w:val="00C43884"/>
    <w:rsid w:val="00C43D39"/>
    <w:rsid w:val="00C44450"/>
    <w:rsid w:val="00C44918"/>
    <w:rsid w:val="00C44CE5"/>
    <w:rsid w:val="00C45556"/>
    <w:rsid w:val="00C456B6"/>
    <w:rsid w:val="00C458C9"/>
    <w:rsid w:val="00C45901"/>
    <w:rsid w:val="00C46151"/>
    <w:rsid w:val="00C466B4"/>
    <w:rsid w:val="00C4694E"/>
    <w:rsid w:val="00C46AF0"/>
    <w:rsid w:val="00C46EAF"/>
    <w:rsid w:val="00C470A0"/>
    <w:rsid w:val="00C4724C"/>
    <w:rsid w:val="00C474F2"/>
    <w:rsid w:val="00C475FB"/>
    <w:rsid w:val="00C478EE"/>
    <w:rsid w:val="00C47A4E"/>
    <w:rsid w:val="00C47EAB"/>
    <w:rsid w:val="00C50232"/>
    <w:rsid w:val="00C50421"/>
    <w:rsid w:val="00C508A1"/>
    <w:rsid w:val="00C50EBD"/>
    <w:rsid w:val="00C510E9"/>
    <w:rsid w:val="00C515E4"/>
    <w:rsid w:val="00C51982"/>
    <w:rsid w:val="00C51BAB"/>
    <w:rsid w:val="00C51CBD"/>
    <w:rsid w:val="00C52296"/>
    <w:rsid w:val="00C52AA2"/>
    <w:rsid w:val="00C533B7"/>
    <w:rsid w:val="00C53E46"/>
    <w:rsid w:val="00C53EEC"/>
    <w:rsid w:val="00C53EF6"/>
    <w:rsid w:val="00C542B1"/>
    <w:rsid w:val="00C54A71"/>
    <w:rsid w:val="00C54AFA"/>
    <w:rsid w:val="00C54C2B"/>
    <w:rsid w:val="00C54D4B"/>
    <w:rsid w:val="00C54D8E"/>
    <w:rsid w:val="00C54EE6"/>
    <w:rsid w:val="00C55341"/>
    <w:rsid w:val="00C553F7"/>
    <w:rsid w:val="00C55A2D"/>
    <w:rsid w:val="00C55BF9"/>
    <w:rsid w:val="00C55C31"/>
    <w:rsid w:val="00C561EF"/>
    <w:rsid w:val="00C5655F"/>
    <w:rsid w:val="00C56976"/>
    <w:rsid w:val="00C57330"/>
    <w:rsid w:val="00C57AD2"/>
    <w:rsid w:val="00C57C09"/>
    <w:rsid w:val="00C605D9"/>
    <w:rsid w:val="00C6063C"/>
    <w:rsid w:val="00C60797"/>
    <w:rsid w:val="00C607E0"/>
    <w:rsid w:val="00C6093E"/>
    <w:rsid w:val="00C60B62"/>
    <w:rsid w:val="00C612BB"/>
    <w:rsid w:val="00C6138F"/>
    <w:rsid w:val="00C6168A"/>
    <w:rsid w:val="00C6170B"/>
    <w:rsid w:val="00C61C02"/>
    <w:rsid w:val="00C61CDA"/>
    <w:rsid w:val="00C61D3B"/>
    <w:rsid w:val="00C61E10"/>
    <w:rsid w:val="00C61E81"/>
    <w:rsid w:val="00C61F9D"/>
    <w:rsid w:val="00C623F8"/>
    <w:rsid w:val="00C626AD"/>
    <w:rsid w:val="00C62C99"/>
    <w:rsid w:val="00C62F90"/>
    <w:rsid w:val="00C6324D"/>
    <w:rsid w:val="00C632B3"/>
    <w:rsid w:val="00C63662"/>
    <w:rsid w:val="00C6378C"/>
    <w:rsid w:val="00C638B2"/>
    <w:rsid w:val="00C63966"/>
    <w:rsid w:val="00C63BDF"/>
    <w:rsid w:val="00C64234"/>
    <w:rsid w:val="00C64243"/>
    <w:rsid w:val="00C64563"/>
    <w:rsid w:val="00C6470A"/>
    <w:rsid w:val="00C64957"/>
    <w:rsid w:val="00C649A2"/>
    <w:rsid w:val="00C64B69"/>
    <w:rsid w:val="00C650F4"/>
    <w:rsid w:val="00C65451"/>
    <w:rsid w:val="00C6563C"/>
    <w:rsid w:val="00C65A1E"/>
    <w:rsid w:val="00C65A5B"/>
    <w:rsid w:val="00C65FC6"/>
    <w:rsid w:val="00C665A9"/>
    <w:rsid w:val="00C66694"/>
    <w:rsid w:val="00C669E3"/>
    <w:rsid w:val="00C66A3A"/>
    <w:rsid w:val="00C66D83"/>
    <w:rsid w:val="00C66E4A"/>
    <w:rsid w:val="00C672F1"/>
    <w:rsid w:val="00C67782"/>
    <w:rsid w:val="00C67881"/>
    <w:rsid w:val="00C67998"/>
    <w:rsid w:val="00C67E46"/>
    <w:rsid w:val="00C702DF"/>
    <w:rsid w:val="00C70B06"/>
    <w:rsid w:val="00C70D26"/>
    <w:rsid w:val="00C7171C"/>
    <w:rsid w:val="00C71853"/>
    <w:rsid w:val="00C7211F"/>
    <w:rsid w:val="00C7217E"/>
    <w:rsid w:val="00C725A1"/>
    <w:rsid w:val="00C728D7"/>
    <w:rsid w:val="00C72B1C"/>
    <w:rsid w:val="00C72B96"/>
    <w:rsid w:val="00C7321E"/>
    <w:rsid w:val="00C73334"/>
    <w:rsid w:val="00C73833"/>
    <w:rsid w:val="00C738D6"/>
    <w:rsid w:val="00C73AAA"/>
    <w:rsid w:val="00C73C6D"/>
    <w:rsid w:val="00C73CB7"/>
    <w:rsid w:val="00C73FB7"/>
    <w:rsid w:val="00C7402E"/>
    <w:rsid w:val="00C742EE"/>
    <w:rsid w:val="00C74421"/>
    <w:rsid w:val="00C745A5"/>
    <w:rsid w:val="00C7461D"/>
    <w:rsid w:val="00C74A66"/>
    <w:rsid w:val="00C74CB1"/>
    <w:rsid w:val="00C74DB2"/>
    <w:rsid w:val="00C74EEB"/>
    <w:rsid w:val="00C74F77"/>
    <w:rsid w:val="00C751B6"/>
    <w:rsid w:val="00C751F0"/>
    <w:rsid w:val="00C757AD"/>
    <w:rsid w:val="00C75AD9"/>
    <w:rsid w:val="00C75F27"/>
    <w:rsid w:val="00C76003"/>
    <w:rsid w:val="00C7702C"/>
    <w:rsid w:val="00C77064"/>
    <w:rsid w:val="00C7713D"/>
    <w:rsid w:val="00C77144"/>
    <w:rsid w:val="00C771D8"/>
    <w:rsid w:val="00C77230"/>
    <w:rsid w:val="00C77837"/>
    <w:rsid w:val="00C77A69"/>
    <w:rsid w:val="00C77C80"/>
    <w:rsid w:val="00C77E85"/>
    <w:rsid w:val="00C802A2"/>
    <w:rsid w:val="00C80451"/>
    <w:rsid w:val="00C80551"/>
    <w:rsid w:val="00C80575"/>
    <w:rsid w:val="00C807DD"/>
    <w:rsid w:val="00C80822"/>
    <w:rsid w:val="00C80838"/>
    <w:rsid w:val="00C80979"/>
    <w:rsid w:val="00C809F1"/>
    <w:rsid w:val="00C80CD6"/>
    <w:rsid w:val="00C80DEB"/>
    <w:rsid w:val="00C81272"/>
    <w:rsid w:val="00C81316"/>
    <w:rsid w:val="00C818F7"/>
    <w:rsid w:val="00C81E59"/>
    <w:rsid w:val="00C8211E"/>
    <w:rsid w:val="00C821CE"/>
    <w:rsid w:val="00C82368"/>
    <w:rsid w:val="00C824D9"/>
    <w:rsid w:val="00C82537"/>
    <w:rsid w:val="00C827C7"/>
    <w:rsid w:val="00C829DB"/>
    <w:rsid w:val="00C82B37"/>
    <w:rsid w:val="00C82B91"/>
    <w:rsid w:val="00C838AC"/>
    <w:rsid w:val="00C83E3F"/>
    <w:rsid w:val="00C83F23"/>
    <w:rsid w:val="00C84341"/>
    <w:rsid w:val="00C8471D"/>
    <w:rsid w:val="00C84D14"/>
    <w:rsid w:val="00C85649"/>
    <w:rsid w:val="00C859BD"/>
    <w:rsid w:val="00C85B27"/>
    <w:rsid w:val="00C85F9E"/>
    <w:rsid w:val="00C8610E"/>
    <w:rsid w:val="00C86170"/>
    <w:rsid w:val="00C8618A"/>
    <w:rsid w:val="00C86216"/>
    <w:rsid w:val="00C86938"/>
    <w:rsid w:val="00C86B58"/>
    <w:rsid w:val="00C87114"/>
    <w:rsid w:val="00C871E3"/>
    <w:rsid w:val="00C872DC"/>
    <w:rsid w:val="00C87397"/>
    <w:rsid w:val="00C87567"/>
    <w:rsid w:val="00C87ACD"/>
    <w:rsid w:val="00C9007E"/>
    <w:rsid w:val="00C90221"/>
    <w:rsid w:val="00C90343"/>
    <w:rsid w:val="00C9061A"/>
    <w:rsid w:val="00C907E2"/>
    <w:rsid w:val="00C9089B"/>
    <w:rsid w:val="00C90B8E"/>
    <w:rsid w:val="00C90BED"/>
    <w:rsid w:val="00C90DBE"/>
    <w:rsid w:val="00C913C7"/>
    <w:rsid w:val="00C916AF"/>
    <w:rsid w:val="00C91C9D"/>
    <w:rsid w:val="00C91CDF"/>
    <w:rsid w:val="00C91F4F"/>
    <w:rsid w:val="00C9202B"/>
    <w:rsid w:val="00C92354"/>
    <w:rsid w:val="00C926AD"/>
    <w:rsid w:val="00C92883"/>
    <w:rsid w:val="00C9307A"/>
    <w:rsid w:val="00C93169"/>
    <w:rsid w:val="00C931E1"/>
    <w:rsid w:val="00C932C8"/>
    <w:rsid w:val="00C93421"/>
    <w:rsid w:val="00C9350E"/>
    <w:rsid w:val="00C93576"/>
    <w:rsid w:val="00C9367D"/>
    <w:rsid w:val="00C93B78"/>
    <w:rsid w:val="00C93E7B"/>
    <w:rsid w:val="00C948BC"/>
    <w:rsid w:val="00C94E27"/>
    <w:rsid w:val="00C94E67"/>
    <w:rsid w:val="00C954B9"/>
    <w:rsid w:val="00C957BF"/>
    <w:rsid w:val="00C95CBE"/>
    <w:rsid w:val="00C962C4"/>
    <w:rsid w:val="00C964E2"/>
    <w:rsid w:val="00C96740"/>
    <w:rsid w:val="00C96AC7"/>
    <w:rsid w:val="00C96C02"/>
    <w:rsid w:val="00C96FED"/>
    <w:rsid w:val="00C970D6"/>
    <w:rsid w:val="00C973DE"/>
    <w:rsid w:val="00C97677"/>
    <w:rsid w:val="00C976BA"/>
    <w:rsid w:val="00C978AD"/>
    <w:rsid w:val="00C97940"/>
    <w:rsid w:val="00C97A85"/>
    <w:rsid w:val="00CA0041"/>
    <w:rsid w:val="00CA062E"/>
    <w:rsid w:val="00CA0946"/>
    <w:rsid w:val="00CA0C4B"/>
    <w:rsid w:val="00CA0DDA"/>
    <w:rsid w:val="00CA0EBA"/>
    <w:rsid w:val="00CA13B0"/>
    <w:rsid w:val="00CA13BC"/>
    <w:rsid w:val="00CA1880"/>
    <w:rsid w:val="00CA18BD"/>
    <w:rsid w:val="00CA1A2B"/>
    <w:rsid w:val="00CA1A4C"/>
    <w:rsid w:val="00CA1ABB"/>
    <w:rsid w:val="00CA2574"/>
    <w:rsid w:val="00CA28D8"/>
    <w:rsid w:val="00CA2AC3"/>
    <w:rsid w:val="00CA382F"/>
    <w:rsid w:val="00CA389C"/>
    <w:rsid w:val="00CA390A"/>
    <w:rsid w:val="00CA39FF"/>
    <w:rsid w:val="00CA3ADF"/>
    <w:rsid w:val="00CA3DA3"/>
    <w:rsid w:val="00CA3E62"/>
    <w:rsid w:val="00CA3E8D"/>
    <w:rsid w:val="00CA3F2D"/>
    <w:rsid w:val="00CA4031"/>
    <w:rsid w:val="00CA4035"/>
    <w:rsid w:val="00CA4834"/>
    <w:rsid w:val="00CA48E2"/>
    <w:rsid w:val="00CA4A4B"/>
    <w:rsid w:val="00CA4A8F"/>
    <w:rsid w:val="00CA4F4A"/>
    <w:rsid w:val="00CA502D"/>
    <w:rsid w:val="00CA5279"/>
    <w:rsid w:val="00CA5297"/>
    <w:rsid w:val="00CA531C"/>
    <w:rsid w:val="00CA5320"/>
    <w:rsid w:val="00CA54C1"/>
    <w:rsid w:val="00CA5BEC"/>
    <w:rsid w:val="00CA5E88"/>
    <w:rsid w:val="00CA6084"/>
    <w:rsid w:val="00CA6E37"/>
    <w:rsid w:val="00CA71B5"/>
    <w:rsid w:val="00CA7240"/>
    <w:rsid w:val="00CA747E"/>
    <w:rsid w:val="00CA7490"/>
    <w:rsid w:val="00CA75EE"/>
    <w:rsid w:val="00CA789B"/>
    <w:rsid w:val="00CA79DD"/>
    <w:rsid w:val="00CB0A67"/>
    <w:rsid w:val="00CB0B6B"/>
    <w:rsid w:val="00CB0F99"/>
    <w:rsid w:val="00CB109F"/>
    <w:rsid w:val="00CB1152"/>
    <w:rsid w:val="00CB1294"/>
    <w:rsid w:val="00CB17E3"/>
    <w:rsid w:val="00CB1D0C"/>
    <w:rsid w:val="00CB1E3C"/>
    <w:rsid w:val="00CB2118"/>
    <w:rsid w:val="00CB2697"/>
    <w:rsid w:val="00CB26A9"/>
    <w:rsid w:val="00CB2A1C"/>
    <w:rsid w:val="00CB2DD4"/>
    <w:rsid w:val="00CB2F1B"/>
    <w:rsid w:val="00CB32BC"/>
    <w:rsid w:val="00CB36A4"/>
    <w:rsid w:val="00CB37F1"/>
    <w:rsid w:val="00CB426A"/>
    <w:rsid w:val="00CB4588"/>
    <w:rsid w:val="00CB48F0"/>
    <w:rsid w:val="00CB4B70"/>
    <w:rsid w:val="00CB4EC7"/>
    <w:rsid w:val="00CB4F38"/>
    <w:rsid w:val="00CB50D5"/>
    <w:rsid w:val="00CB5297"/>
    <w:rsid w:val="00CB580E"/>
    <w:rsid w:val="00CB5CBE"/>
    <w:rsid w:val="00CB5DA7"/>
    <w:rsid w:val="00CB5F17"/>
    <w:rsid w:val="00CB696E"/>
    <w:rsid w:val="00CB6BD3"/>
    <w:rsid w:val="00CB6FCD"/>
    <w:rsid w:val="00CB716B"/>
    <w:rsid w:val="00CB7174"/>
    <w:rsid w:val="00CB7411"/>
    <w:rsid w:val="00CB7444"/>
    <w:rsid w:val="00CB7901"/>
    <w:rsid w:val="00CC001D"/>
    <w:rsid w:val="00CC003C"/>
    <w:rsid w:val="00CC015C"/>
    <w:rsid w:val="00CC019F"/>
    <w:rsid w:val="00CC07EA"/>
    <w:rsid w:val="00CC0A8C"/>
    <w:rsid w:val="00CC10FC"/>
    <w:rsid w:val="00CC11D6"/>
    <w:rsid w:val="00CC123C"/>
    <w:rsid w:val="00CC134B"/>
    <w:rsid w:val="00CC1383"/>
    <w:rsid w:val="00CC1513"/>
    <w:rsid w:val="00CC1778"/>
    <w:rsid w:val="00CC1865"/>
    <w:rsid w:val="00CC1EB6"/>
    <w:rsid w:val="00CC203B"/>
    <w:rsid w:val="00CC26E4"/>
    <w:rsid w:val="00CC2751"/>
    <w:rsid w:val="00CC2854"/>
    <w:rsid w:val="00CC2EE0"/>
    <w:rsid w:val="00CC33CD"/>
    <w:rsid w:val="00CC3728"/>
    <w:rsid w:val="00CC38C8"/>
    <w:rsid w:val="00CC397D"/>
    <w:rsid w:val="00CC402B"/>
    <w:rsid w:val="00CC4315"/>
    <w:rsid w:val="00CC4A20"/>
    <w:rsid w:val="00CC5234"/>
    <w:rsid w:val="00CC566B"/>
    <w:rsid w:val="00CC5D82"/>
    <w:rsid w:val="00CC5D98"/>
    <w:rsid w:val="00CC6004"/>
    <w:rsid w:val="00CC60F7"/>
    <w:rsid w:val="00CC6411"/>
    <w:rsid w:val="00CC641E"/>
    <w:rsid w:val="00CC667D"/>
    <w:rsid w:val="00CC689B"/>
    <w:rsid w:val="00CC6927"/>
    <w:rsid w:val="00CC6A45"/>
    <w:rsid w:val="00CC6B0B"/>
    <w:rsid w:val="00CC70A2"/>
    <w:rsid w:val="00CC71BD"/>
    <w:rsid w:val="00CC734C"/>
    <w:rsid w:val="00CC7841"/>
    <w:rsid w:val="00CC785A"/>
    <w:rsid w:val="00CCED21"/>
    <w:rsid w:val="00CD0789"/>
    <w:rsid w:val="00CD085A"/>
    <w:rsid w:val="00CD096D"/>
    <w:rsid w:val="00CD0A88"/>
    <w:rsid w:val="00CD0D93"/>
    <w:rsid w:val="00CD1424"/>
    <w:rsid w:val="00CD145B"/>
    <w:rsid w:val="00CD1CA0"/>
    <w:rsid w:val="00CD1DAA"/>
    <w:rsid w:val="00CD208B"/>
    <w:rsid w:val="00CD23DE"/>
    <w:rsid w:val="00CD2788"/>
    <w:rsid w:val="00CD27C1"/>
    <w:rsid w:val="00CD28DF"/>
    <w:rsid w:val="00CD3846"/>
    <w:rsid w:val="00CD3938"/>
    <w:rsid w:val="00CD400F"/>
    <w:rsid w:val="00CD42BA"/>
    <w:rsid w:val="00CD4778"/>
    <w:rsid w:val="00CD4AE6"/>
    <w:rsid w:val="00CD4F70"/>
    <w:rsid w:val="00CD5357"/>
    <w:rsid w:val="00CD56CA"/>
    <w:rsid w:val="00CD5BFA"/>
    <w:rsid w:val="00CD6C2B"/>
    <w:rsid w:val="00CD6C7B"/>
    <w:rsid w:val="00CD6E55"/>
    <w:rsid w:val="00CD71FE"/>
    <w:rsid w:val="00CD7815"/>
    <w:rsid w:val="00CD7A45"/>
    <w:rsid w:val="00CD7E78"/>
    <w:rsid w:val="00CE0122"/>
    <w:rsid w:val="00CE0A9E"/>
    <w:rsid w:val="00CE0B90"/>
    <w:rsid w:val="00CE1585"/>
    <w:rsid w:val="00CE196D"/>
    <w:rsid w:val="00CE1983"/>
    <w:rsid w:val="00CE1AC4"/>
    <w:rsid w:val="00CE1DE1"/>
    <w:rsid w:val="00CE1F59"/>
    <w:rsid w:val="00CE2724"/>
    <w:rsid w:val="00CE2818"/>
    <w:rsid w:val="00CE2A83"/>
    <w:rsid w:val="00CE3072"/>
    <w:rsid w:val="00CE30FC"/>
    <w:rsid w:val="00CE3343"/>
    <w:rsid w:val="00CE3491"/>
    <w:rsid w:val="00CE3A7A"/>
    <w:rsid w:val="00CE3F9A"/>
    <w:rsid w:val="00CE4302"/>
    <w:rsid w:val="00CE46EE"/>
    <w:rsid w:val="00CE4944"/>
    <w:rsid w:val="00CE4AA2"/>
    <w:rsid w:val="00CE510F"/>
    <w:rsid w:val="00CE5196"/>
    <w:rsid w:val="00CE5407"/>
    <w:rsid w:val="00CE5678"/>
    <w:rsid w:val="00CE5A21"/>
    <w:rsid w:val="00CE5BB2"/>
    <w:rsid w:val="00CE5D12"/>
    <w:rsid w:val="00CE5F77"/>
    <w:rsid w:val="00CE6031"/>
    <w:rsid w:val="00CE60AC"/>
    <w:rsid w:val="00CE6240"/>
    <w:rsid w:val="00CE624D"/>
    <w:rsid w:val="00CE63BB"/>
    <w:rsid w:val="00CE64A7"/>
    <w:rsid w:val="00CE687A"/>
    <w:rsid w:val="00CE6B82"/>
    <w:rsid w:val="00CE6D60"/>
    <w:rsid w:val="00CE6F4B"/>
    <w:rsid w:val="00CE71FA"/>
    <w:rsid w:val="00CE7505"/>
    <w:rsid w:val="00CE76E6"/>
    <w:rsid w:val="00CE7B0A"/>
    <w:rsid w:val="00CE7E98"/>
    <w:rsid w:val="00CF0226"/>
    <w:rsid w:val="00CF03F9"/>
    <w:rsid w:val="00CF054D"/>
    <w:rsid w:val="00CF0658"/>
    <w:rsid w:val="00CF06EE"/>
    <w:rsid w:val="00CF109B"/>
    <w:rsid w:val="00CF1B43"/>
    <w:rsid w:val="00CF1DDE"/>
    <w:rsid w:val="00CF1E3B"/>
    <w:rsid w:val="00CF20CA"/>
    <w:rsid w:val="00CF2261"/>
    <w:rsid w:val="00CF282B"/>
    <w:rsid w:val="00CF2A15"/>
    <w:rsid w:val="00CF31C3"/>
    <w:rsid w:val="00CF3218"/>
    <w:rsid w:val="00CF3360"/>
    <w:rsid w:val="00CF3410"/>
    <w:rsid w:val="00CF3529"/>
    <w:rsid w:val="00CF3901"/>
    <w:rsid w:val="00CF39D2"/>
    <w:rsid w:val="00CF3B28"/>
    <w:rsid w:val="00CF46F3"/>
    <w:rsid w:val="00CF4B4F"/>
    <w:rsid w:val="00CF4DC6"/>
    <w:rsid w:val="00CF5120"/>
    <w:rsid w:val="00CF552D"/>
    <w:rsid w:val="00CF5579"/>
    <w:rsid w:val="00CF58DF"/>
    <w:rsid w:val="00CF592C"/>
    <w:rsid w:val="00CF5D6F"/>
    <w:rsid w:val="00CF6117"/>
    <w:rsid w:val="00CF6BF0"/>
    <w:rsid w:val="00CF6D6F"/>
    <w:rsid w:val="00CF6DC7"/>
    <w:rsid w:val="00CF6E50"/>
    <w:rsid w:val="00CF7469"/>
    <w:rsid w:val="00CF746C"/>
    <w:rsid w:val="00CF74F1"/>
    <w:rsid w:val="00CF7BF8"/>
    <w:rsid w:val="00CF7FF5"/>
    <w:rsid w:val="00CFB7E2"/>
    <w:rsid w:val="00D001A5"/>
    <w:rsid w:val="00D004A8"/>
    <w:rsid w:val="00D00686"/>
    <w:rsid w:val="00D00698"/>
    <w:rsid w:val="00D00ACD"/>
    <w:rsid w:val="00D00B27"/>
    <w:rsid w:val="00D00DF0"/>
    <w:rsid w:val="00D00E40"/>
    <w:rsid w:val="00D01170"/>
    <w:rsid w:val="00D0134B"/>
    <w:rsid w:val="00D014EF"/>
    <w:rsid w:val="00D014F9"/>
    <w:rsid w:val="00D01778"/>
    <w:rsid w:val="00D018D5"/>
    <w:rsid w:val="00D01EA9"/>
    <w:rsid w:val="00D0255E"/>
    <w:rsid w:val="00D0259C"/>
    <w:rsid w:val="00D0277F"/>
    <w:rsid w:val="00D02D6D"/>
    <w:rsid w:val="00D02D9E"/>
    <w:rsid w:val="00D02DF6"/>
    <w:rsid w:val="00D02FF9"/>
    <w:rsid w:val="00D030A6"/>
    <w:rsid w:val="00D037A6"/>
    <w:rsid w:val="00D037F2"/>
    <w:rsid w:val="00D03B5D"/>
    <w:rsid w:val="00D03F25"/>
    <w:rsid w:val="00D04131"/>
    <w:rsid w:val="00D0417E"/>
    <w:rsid w:val="00D041C8"/>
    <w:rsid w:val="00D0443B"/>
    <w:rsid w:val="00D0463A"/>
    <w:rsid w:val="00D0464C"/>
    <w:rsid w:val="00D04B03"/>
    <w:rsid w:val="00D05311"/>
    <w:rsid w:val="00D0536C"/>
    <w:rsid w:val="00D055E7"/>
    <w:rsid w:val="00D05741"/>
    <w:rsid w:val="00D0608A"/>
    <w:rsid w:val="00D060EC"/>
    <w:rsid w:val="00D06207"/>
    <w:rsid w:val="00D063E3"/>
    <w:rsid w:val="00D068ED"/>
    <w:rsid w:val="00D06B60"/>
    <w:rsid w:val="00D06C15"/>
    <w:rsid w:val="00D06CE1"/>
    <w:rsid w:val="00D06D32"/>
    <w:rsid w:val="00D06E7C"/>
    <w:rsid w:val="00D07286"/>
    <w:rsid w:val="00D074C5"/>
    <w:rsid w:val="00D074FF"/>
    <w:rsid w:val="00D07627"/>
    <w:rsid w:val="00D07812"/>
    <w:rsid w:val="00D07900"/>
    <w:rsid w:val="00D07963"/>
    <w:rsid w:val="00D1049B"/>
    <w:rsid w:val="00D104D6"/>
    <w:rsid w:val="00D106E2"/>
    <w:rsid w:val="00D10E54"/>
    <w:rsid w:val="00D111AE"/>
    <w:rsid w:val="00D113A2"/>
    <w:rsid w:val="00D11775"/>
    <w:rsid w:val="00D11ABE"/>
    <w:rsid w:val="00D11B00"/>
    <w:rsid w:val="00D11CCF"/>
    <w:rsid w:val="00D11D2F"/>
    <w:rsid w:val="00D11E23"/>
    <w:rsid w:val="00D11E6C"/>
    <w:rsid w:val="00D11F46"/>
    <w:rsid w:val="00D12321"/>
    <w:rsid w:val="00D12463"/>
    <w:rsid w:val="00D125C2"/>
    <w:rsid w:val="00D127AF"/>
    <w:rsid w:val="00D13105"/>
    <w:rsid w:val="00D13289"/>
    <w:rsid w:val="00D140E7"/>
    <w:rsid w:val="00D142E1"/>
    <w:rsid w:val="00D14879"/>
    <w:rsid w:val="00D15124"/>
    <w:rsid w:val="00D1518A"/>
    <w:rsid w:val="00D15231"/>
    <w:rsid w:val="00D158A6"/>
    <w:rsid w:val="00D163B3"/>
    <w:rsid w:val="00D16714"/>
    <w:rsid w:val="00D168B0"/>
    <w:rsid w:val="00D16C73"/>
    <w:rsid w:val="00D16FE0"/>
    <w:rsid w:val="00D177BE"/>
    <w:rsid w:val="00D17D73"/>
    <w:rsid w:val="00D17E13"/>
    <w:rsid w:val="00D2015A"/>
    <w:rsid w:val="00D207E4"/>
    <w:rsid w:val="00D2139B"/>
    <w:rsid w:val="00D217D9"/>
    <w:rsid w:val="00D21F8E"/>
    <w:rsid w:val="00D221FD"/>
    <w:rsid w:val="00D224A1"/>
    <w:rsid w:val="00D2264F"/>
    <w:rsid w:val="00D22D2E"/>
    <w:rsid w:val="00D22F19"/>
    <w:rsid w:val="00D22FA7"/>
    <w:rsid w:val="00D230C8"/>
    <w:rsid w:val="00D23E06"/>
    <w:rsid w:val="00D24365"/>
    <w:rsid w:val="00D24405"/>
    <w:rsid w:val="00D24552"/>
    <w:rsid w:val="00D24A1A"/>
    <w:rsid w:val="00D24B10"/>
    <w:rsid w:val="00D24B81"/>
    <w:rsid w:val="00D24FFB"/>
    <w:rsid w:val="00D250DE"/>
    <w:rsid w:val="00D257D7"/>
    <w:rsid w:val="00D25C74"/>
    <w:rsid w:val="00D260C9"/>
    <w:rsid w:val="00D262AE"/>
    <w:rsid w:val="00D26324"/>
    <w:rsid w:val="00D26350"/>
    <w:rsid w:val="00D2636C"/>
    <w:rsid w:val="00D2643D"/>
    <w:rsid w:val="00D26A3A"/>
    <w:rsid w:val="00D26A4D"/>
    <w:rsid w:val="00D26BDC"/>
    <w:rsid w:val="00D27021"/>
    <w:rsid w:val="00D270D1"/>
    <w:rsid w:val="00D27D29"/>
    <w:rsid w:val="00D27D66"/>
    <w:rsid w:val="00D301C0"/>
    <w:rsid w:val="00D304EB"/>
    <w:rsid w:val="00D306B1"/>
    <w:rsid w:val="00D31254"/>
    <w:rsid w:val="00D312FC"/>
    <w:rsid w:val="00D31331"/>
    <w:rsid w:val="00D314B8"/>
    <w:rsid w:val="00D3159C"/>
    <w:rsid w:val="00D316ED"/>
    <w:rsid w:val="00D31B0A"/>
    <w:rsid w:val="00D31C3F"/>
    <w:rsid w:val="00D3240F"/>
    <w:rsid w:val="00D3252B"/>
    <w:rsid w:val="00D32A3D"/>
    <w:rsid w:val="00D32BD1"/>
    <w:rsid w:val="00D32C25"/>
    <w:rsid w:val="00D33312"/>
    <w:rsid w:val="00D339A9"/>
    <w:rsid w:val="00D3487B"/>
    <w:rsid w:val="00D34AF6"/>
    <w:rsid w:val="00D34BD7"/>
    <w:rsid w:val="00D34C6A"/>
    <w:rsid w:val="00D354F6"/>
    <w:rsid w:val="00D35782"/>
    <w:rsid w:val="00D359DE"/>
    <w:rsid w:val="00D35A3B"/>
    <w:rsid w:val="00D35C65"/>
    <w:rsid w:val="00D36B74"/>
    <w:rsid w:val="00D36D50"/>
    <w:rsid w:val="00D36E0D"/>
    <w:rsid w:val="00D36EBB"/>
    <w:rsid w:val="00D36F03"/>
    <w:rsid w:val="00D3714A"/>
    <w:rsid w:val="00D37296"/>
    <w:rsid w:val="00D3731D"/>
    <w:rsid w:val="00D376B4"/>
    <w:rsid w:val="00D379F4"/>
    <w:rsid w:val="00D4004E"/>
    <w:rsid w:val="00D40641"/>
    <w:rsid w:val="00D406F8"/>
    <w:rsid w:val="00D40B85"/>
    <w:rsid w:val="00D40EDB"/>
    <w:rsid w:val="00D41106"/>
    <w:rsid w:val="00D411CD"/>
    <w:rsid w:val="00D41214"/>
    <w:rsid w:val="00D41319"/>
    <w:rsid w:val="00D413E2"/>
    <w:rsid w:val="00D414F2"/>
    <w:rsid w:val="00D41DC4"/>
    <w:rsid w:val="00D421B5"/>
    <w:rsid w:val="00D421D4"/>
    <w:rsid w:val="00D4227E"/>
    <w:rsid w:val="00D42C68"/>
    <w:rsid w:val="00D42EA9"/>
    <w:rsid w:val="00D42F76"/>
    <w:rsid w:val="00D430CE"/>
    <w:rsid w:val="00D430F3"/>
    <w:rsid w:val="00D4388E"/>
    <w:rsid w:val="00D440E7"/>
    <w:rsid w:val="00D441CD"/>
    <w:rsid w:val="00D44214"/>
    <w:rsid w:val="00D44251"/>
    <w:rsid w:val="00D445C1"/>
    <w:rsid w:val="00D44868"/>
    <w:rsid w:val="00D45137"/>
    <w:rsid w:val="00D45405"/>
    <w:rsid w:val="00D456EB"/>
    <w:rsid w:val="00D45813"/>
    <w:rsid w:val="00D45D77"/>
    <w:rsid w:val="00D45E40"/>
    <w:rsid w:val="00D45F3B"/>
    <w:rsid w:val="00D460C6"/>
    <w:rsid w:val="00D462BF"/>
    <w:rsid w:val="00D464D1"/>
    <w:rsid w:val="00D46985"/>
    <w:rsid w:val="00D47041"/>
    <w:rsid w:val="00D47649"/>
    <w:rsid w:val="00D47A12"/>
    <w:rsid w:val="00D47A3A"/>
    <w:rsid w:val="00D500BC"/>
    <w:rsid w:val="00D50126"/>
    <w:rsid w:val="00D504F0"/>
    <w:rsid w:val="00D50B79"/>
    <w:rsid w:val="00D512B3"/>
    <w:rsid w:val="00D51430"/>
    <w:rsid w:val="00D514D5"/>
    <w:rsid w:val="00D51A42"/>
    <w:rsid w:val="00D51E8D"/>
    <w:rsid w:val="00D52217"/>
    <w:rsid w:val="00D52361"/>
    <w:rsid w:val="00D528CF"/>
    <w:rsid w:val="00D52C73"/>
    <w:rsid w:val="00D52E82"/>
    <w:rsid w:val="00D53A71"/>
    <w:rsid w:val="00D53B4E"/>
    <w:rsid w:val="00D53C72"/>
    <w:rsid w:val="00D5407B"/>
    <w:rsid w:val="00D5410A"/>
    <w:rsid w:val="00D54160"/>
    <w:rsid w:val="00D544A0"/>
    <w:rsid w:val="00D5457D"/>
    <w:rsid w:val="00D5462C"/>
    <w:rsid w:val="00D548FF"/>
    <w:rsid w:val="00D5493A"/>
    <w:rsid w:val="00D54E31"/>
    <w:rsid w:val="00D55259"/>
    <w:rsid w:val="00D5543E"/>
    <w:rsid w:val="00D558B4"/>
    <w:rsid w:val="00D55995"/>
    <w:rsid w:val="00D55A5B"/>
    <w:rsid w:val="00D55D94"/>
    <w:rsid w:val="00D563E9"/>
    <w:rsid w:val="00D56511"/>
    <w:rsid w:val="00D566A5"/>
    <w:rsid w:val="00D56859"/>
    <w:rsid w:val="00D568AD"/>
    <w:rsid w:val="00D56BF4"/>
    <w:rsid w:val="00D56F8E"/>
    <w:rsid w:val="00D571D9"/>
    <w:rsid w:val="00D57221"/>
    <w:rsid w:val="00D572B1"/>
    <w:rsid w:val="00D575DB"/>
    <w:rsid w:val="00D57962"/>
    <w:rsid w:val="00D57BBF"/>
    <w:rsid w:val="00D606AB"/>
    <w:rsid w:val="00D60EA0"/>
    <w:rsid w:val="00D60EC7"/>
    <w:rsid w:val="00D60EE7"/>
    <w:rsid w:val="00D60FF6"/>
    <w:rsid w:val="00D6105E"/>
    <w:rsid w:val="00D61090"/>
    <w:rsid w:val="00D6115A"/>
    <w:rsid w:val="00D6132E"/>
    <w:rsid w:val="00D6160D"/>
    <w:rsid w:val="00D61916"/>
    <w:rsid w:val="00D61AF1"/>
    <w:rsid w:val="00D625B6"/>
    <w:rsid w:val="00D62AC9"/>
    <w:rsid w:val="00D62EB0"/>
    <w:rsid w:val="00D62EEF"/>
    <w:rsid w:val="00D63731"/>
    <w:rsid w:val="00D63A45"/>
    <w:rsid w:val="00D63E3E"/>
    <w:rsid w:val="00D641ED"/>
    <w:rsid w:val="00D64263"/>
    <w:rsid w:val="00D64636"/>
    <w:rsid w:val="00D64714"/>
    <w:rsid w:val="00D64D5B"/>
    <w:rsid w:val="00D64D79"/>
    <w:rsid w:val="00D65244"/>
    <w:rsid w:val="00D6575E"/>
    <w:rsid w:val="00D6586E"/>
    <w:rsid w:val="00D65B84"/>
    <w:rsid w:val="00D66158"/>
    <w:rsid w:val="00D661AA"/>
    <w:rsid w:val="00D662BF"/>
    <w:rsid w:val="00D6651D"/>
    <w:rsid w:val="00D66D53"/>
    <w:rsid w:val="00D67854"/>
    <w:rsid w:val="00D679F0"/>
    <w:rsid w:val="00D67A1B"/>
    <w:rsid w:val="00D700C1"/>
    <w:rsid w:val="00D700FF"/>
    <w:rsid w:val="00D702C4"/>
    <w:rsid w:val="00D7057E"/>
    <w:rsid w:val="00D7078D"/>
    <w:rsid w:val="00D70BB8"/>
    <w:rsid w:val="00D70D71"/>
    <w:rsid w:val="00D71049"/>
    <w:rsid w:val="00D71391"/>
    <w:rsid w:val="00D716DD"/>
    <w:rsid w:val="00D71D20"/>
    <w:rsid w:val="00D71D72"/>
    <w:rsid w:val="00D71DB4"/>
    <w:rsid w:val="00D72501"/>
    <w:rsid w:val="00D72635"/>
    <w:rsid w:val="00D726C6"/>
    <w:rsid w:val="00D727D4"/>
    <w:rsid w:val="00D72C58"/>
    <w:rsid w:val="00D73211"/>
    <w:rsid w:val="00D7374B"/>
    <w:rsid w:val="00D73EAB"/>
    <w:rsid w:val="00D74495"/>
    <w:rsid w:val="00D74A4C"/>
    <w:rsid w:val="00D74BCD"/>
    <w:rsid w:val="00D74DEB"/>
    <w:rsid w:val="00D74FBE"/>
    <w:rsid w:val="00D75688"/>
    <w:rsid w:val="00D75BD9"/>
    <w:rsid w:val="00D75D9C"/>
    <w:rsid w:val="00D76461"/>
    <w:rsid w:val="00D76D0A"/>
    <w:rsid w:val="00D76D11"/>
    <w:rsid w:val="00D77190"/>
    <w:rsid w:val="00D77269"/>
    <w:rsid w:val="00D77589"/>
    <w:rsid w:val="00D775DB"/>
    <w:rsid w:val="00D778DE"/>
    <w:rsid w:val="00D7798A"/>
    <w:rsid w:val="00D77A5B"/>
    <w:rsid w:val="00D77C1E"/>
    <w:rsid w:val="00D77D10"/>
    <w:rsid w:val="00D77D11"/>
    <w:rsid w:val="00D80145"/>
    <w:rsid w:val="00D807DB"/>
    <w:rsid w:val="00D808B7"/>
    <w:rsid w:val="00D80AB4"/>
    <w:rsid w:val="00D80ABC"/>
    <w:rsid w:val="00D80D86"/>
    <w:rsid w:val="00D811D2"/>
    <w:rsid w:val="00D81337"/>
    <w:rsid w:val="00D813F1"/>
    <w:rsid w:val="00D81651"/>
    <w:rsid w:val="00D816BE"/>
    <w:rsid w:val="00D81ED0"/>
    <w:rsid w:val="00D820C4"/>
    <w:rsid w:val="00D82141"/>
    <w:rsid w:val="00D823A0"/>
    <w:rsid w:val="00D8252D"/>
    <w:rsid w:val="00D8278D"/>
    <w:rsid w:val="00D82ACA"/>
    <w:rsid w:val="00D82B7B"/>
    <w:rsid w:val="00D82C9B"/>
    <w:rsid w:val="00D82DD0"/>
    <w:rsid w:val="00D831DE"/>
    <w:rsid w:val="00D83858"/>
    <w:rsid w:val="00D843F0"/>
    <w:rsid w:val="00D84533"/>
    <w:rsid w:val="00D84AEB"/>
    <w:rsid w:val="00D84E3B"/>
    <w:rsid w:val="00D85141"/>
    <w:rsid w:val="00D85163"/>
    <w:rsid w:val="00D851A2"/>
    <w:rsid w:val="00D8566C"/>
    <w:rsid w:val="00D857DE"/>
    <w:rsid w:val="00D8589E"/>
    <w:rsid w:val="00D85929"/>
    <w:rsid w:val="00D85C7B"/>
    <w:rsid w:val="00D8639F"/>
    <w:rsid w:val="00D8644E"/>
    <w:rsid w:val="00D868CB"/>
    <w:rsid w:val="00D86941"/>
    <w:rsid w:val="00D86AE9"/>
    <w:rsid w:val="00D86C97"/>
    <w:rsid w:val="00D86DDB"/>
    <w:rsid w:val="00D87093"/>
    <w:rsid w:val="00D8722B"/>
    <w:rsid w:val="00D8730F"/>
    <w:rsid w:val="00D87808"/>
    <w:rsid w:val="00D90052"/>
    <w:rsid w:val="00D901AD"/>
    <w:rsid w:val="00D9027C"/>
    <w:rsid w:val="00D90321"/>
    <w:rsid w:val="00D90436"/>
    <w:rsid w:val="00D905C1"/>
    <w:rsid w:val="00D905EE"/>
    <w:rsid w:val="00D90B09"/>
    <w:rsid w:val="00D90E9E"/>
    <w:rsid w:val="00D9174B"/>
    <w:rsid w:val="00D91C9F"/>
    <w:rsid w:val="00D91FC1"/>
    <w:rsid w:val="00D9259B"/>
    <w:rsid w:val="00D9288B"/>
    <w:rsid w:val="00D92DB8"/>
    <w:rsid w:val="00D92EE4"/>
    <w:rsid w:val="00D92F32"/>
    <w:rsid w:val="00D930E2"/>
    <w:rsid w:val="00D933AF"/>
    <w:rsid w:val="00D936D1"/>
    <w:rsid w:val="00D93A28"/>
    <w:rsid w:val="00D93F05"/>
    <w:rsid w:val="00D93FB3"/>
    <w:rsid w:val="00D94342"/>
    <w:rsid w:val="00D94A0F"/>
    <w:rsid w:val="00D94A1F"/>
    <w:rsid w:val="00D94A20"/>
    <w:rsid w:val="00D94C65"/>
    <w:rsid w:val="00D94DA0"/>
    <w:rsid w:val="00D94DE4"/>
    <w:rsid w:val="00D9512A"/>
    <w:rsid w:val="00D951F6"/>
    <w:rsid w:val="00D95484"/>
    <w:rsid w:val="00D95A66"/>
    <w:rsid w:val="00D95B5C"/>
    <w:rsid w:val="00D95BCA"/>
    <w:rsid w:val="00D95BE8"/>
    <w:rsid w:val="00D95E34"/>
    <w:rsid w:val="00D961AB"/>
    <w:rsid w:val="00D96443"/>
    <w:rsid w:val="00D9670C"/>
    <w:rsid w:val="00D9674A"/>
    <w:rsid w:val="00D9692F"/>
    <w:rsid w:val="00D96A84"/>
    <w:rsid w:val="00D96E69"/>
    <w:rsid w:val="00D97134"/>
    <w:rsid w:val="00D974D0"/>
    <w:rsid w:val="00D97789"/>
    <w:rsid w:val="00D979FA"/>
    <w:rsid w:val="00DA0043"/>
    <w:rsid w:val="00DA00CC"/>
    <w:rsid w:val="00DA02C8"/>
    <w:rsid w:val="00DA032C"/>
    <w:rsid w:val="00DA0D04"/>
    <w:rsid w:val="00DA0D5B"/>
    <w:rsid w:val="00DA0DE4"/>
    <w:rsid w:val="00DA11DF"/>
    <w:rsid w:val="00DA1308"/>
    <w:rsid w:val="00DA1752"/>
    <w:rsid w:val="00DA1A23"/>
    <w:rsid w:val="00DA1C41"/>
    <w:rsid w:val="00DA1CF0"/>
    <w:rsid w:val="00DA1D0F"/>
    <w:rsid w:val="00DA1E9E"/>
    <w:rsid w:val="00DA2064"/>
    <w:rsid w:val="00DA34E1"/>
    <w:rsid w:val="00DA35D4"/>
    <w:rsid w:val="00DA35E1"/>
    <w:rsid w:val="00DA401B"/>
    <w:rsid w:val="00DA4401"/>
    <w:rsid w:val="00DA4466"/>
    <w:rsid w:val="00DA47D8"/>
    <w:rsid w:val="00DA4B65"/>
    <w:rsid w:val="00DA50AB"/>
    <w:rsid w:val="00DA529E"/>
    <w:rsid w:val="00DA53DB"/>
    <w:rsid w:val="00DA59E8"/>
    <w:rsid w:val="00DA5AF3"/>
    <w:rsid w:val="00DA5FF6"/>
    <w:rsid w:val="00DA634B"/>
    <w:rsid w:val="00DA6356"/>
    <w:rsid w:val="00DA648E"/>
    <w:rsid w:val="00DA6969"/>
    <w:rsid w:val="00DA6C78"/>
    <w:rsid w:val="00DA7291"/>
    <w:rsid w:val="00DA72A3"/>
    <w:rsid w:val="00DA73F1"/>
    <w:rsid w:val="00DA7684"/>
    <w:rsid w:val="00DB03A1"/>
    <w:rsid w:val="00DB0415"/>
    <w:rsid w:val="00DB04E9"/>
    <w:rsid w:val="00DB06B1"/>
    <w:rsid w:val="00DB08AA"/>
    <w:rsid w:val="00DB0B20"/>
    <w:rsid w:val="00DB0D4D"/>
    <w:rsid w:val="00DB0D64"/>
    <w:rsid w:val="00DB1279"/>
    <w:rsid w:val="00DB12C0"/>
    <w:rsid w:val="00DB2129"/>
    <w:rsid w:val="00DB2222"/>
    <w:rsid w:val="00DB22D9"/>
    <w:rsid w:val="00DB2AD2"/>
    <w:rsid w:val="00DB2C21"/>
    <w:rsid w:val="00DB3470"/>
    <w:rsid w:val="00DB347A"/>
    <w:rsid w:val="00DB350C"/>
    <w:rsid w:val="00DB38FF"/>
    <w:rsid w:val="00DB407A"/>
    <w:rsid w:val="00DB40BD"/>
    <w:rsid w:val="00DB4C7D"/>
    <w:rsid w:val="00DB5041"/>
    <w:rsid w:val="00DB5421"/>
    <w:rsid w:val="00DB54D8"/>
    <w:rsid w:val="00DB58F7"/>
    <w:rsid w:val="00DB5AE7"/>
    <w:rsid w:val="00DB5B3E"/>
    <w:rsid w:val="00DB5C9F"/>
    <w:rsid w:val="00DB5D33"/>
    <w:rsid w:val="00DB5DBE"/>
    <w:rsid w:val="00DB60CB"/>
    <w:rsid w:val="00DB649D"/>
    <w:rsid w:val="00DB65B8"/>
    <w:rsid w:val="00DB673D"/>
    <w:rsid w:val="00DB68BF"/>
    <w:rsid w:val="00DB6946"/>
    <w:rsid w:val="00DB711E"/>
    <w:rsid w:val="00DB73BA"/>
    <w:rsid w:val="00DB7934"/>
    <w:rsid w:val="00DC0062"/>
    <w:rsid w:val="00DC01B2"/>
    <w:rsid w:val="00DC0262"/>
    <w:rsid w:val="00DC0398"/>
    <w:rsid w:val="00DC0577"/>
    <w:rsid w:val="00DC0D07"/>
    <w:rsid w:val="00DC1051"/>
    <w:rsid w:val="00DC1121"/>
    <w:rsid w:val="00DC13BA"/>
    <w:rsid w:val="00DC1CAB"/>
    <w:rsid w:val="00DC2748"/>
    <w:rsid w:val="00DC2A26"/>
    <w:rsid w:val="00DC2BFB"/>
    <w:rsid w:val="00DC340E"/>
    <w:rsid w:val="00DC34BE"/>
    <w:rsid w:val="00DC3600"/>
    <w:rsid w:val="00DC3892"/>
    <w:rsid w:val="00DC3B93"/>
    <w:rsid w:val="00DC3BDD"/>
    <w:rsid w:val="00DC44C7"/>
    <w:rsid w:val="00DC4593"/>
    <w:rsid w:val="00DC45C8"/>
    <w:rsid w:val="00DC46AC"/>
    <w:rsid w:val="00DC46D2"/>
    <w:rsid w:val="00DC46EB"/>
    <w:rsid w:val="00DC479B"/>
    <w:rsid w:val="00DC4CA0"/>
    <w:rsid w:val="00DC5145"/>
    <w:rsid w:val="00DC51C4"/>
    <w:rsid w:val="00DC52DD"/>
    <w:rsid w:val="00DC5B27"/>
    <w:rsid w:val="00DC5BD7"/>
    <w:rsid w:val="00DC6430"/>
    <w:rsid w:val="00DC64E6"/>
    <w:rsid w:val="00DC66B0"/>
    <w:rsid w:val="00DC6B42"/>
    <w:rsid w:val="00DC6C4C"/>
    <w:rsid w:val="00DC6C4F"/>
    <w:rsid w:val="00DC7260"/>
    <w:rsid w:val="00DC7BC2"/>
    <w:rsid w:val="00DC7CA8"/>
    <w:rsid w:val="00DC7E62"/>
    <w:rsid w:val="00DD0016"/>
    <w:rsid w:val="00DD005C"/>
    <w:rsid w:val="00DD0300"/>
    <w:rsid w:val="00DD03EA"/>
    <w:rsid w:val="00DD03FA"/>
    <w:rsid w:val="00DD0E3E"/>
    <w:rsid w:val="00DD0EC8"/>
    <w:rsid w:val="00DD1332"/>
    <w:rsid w:val="00DD16B0"/>
    <w:rsid w:val="00DD2043"/>
    <w:rsid w:val="00DD2545"/>
    <w:rsid w:val="00DD2550"/>
    <w:rsid w:val="00DD27FA"/>
    <w:rsid w:val="00DD28A5"/>
    <w:rsid w:val="00DD29A6"/>
    <w:rsid w:val="00DD2A1D"/>
    <w:rsid w:val="00DD2D17"/>
    <w:rsid w:val="00DD2EAE"/>
    <w:rsid w:val="00DD2F68"/>
    <w:rsid w:val="00DD30B3"/>
    <w:rsid w:val="00DD31D0"/>
    <w:rsid w:val="00DD351E"/>
    <w:rsid w:val="00DD3969"/>
    <w:rsid w:val="00DD3B32"/>
    <w:rsid w:val="00DD3C34"/>
    <w:rsid w:val="00DD3D85"/>
    <w:rsid w:val="00DD4380"/>
    <w:rsid w:val="00DD4465"/>
    <w:rsid w:val="00DD4577"/>
    <w:rsid w:val="00DD4881"/>
    <w:rsid w:val="00DD4C41"/>
    <w:rsid w:val="00DD4FB7"/>
    <w:rsid w:val="00DD4FCF"/>
    <w:rsid w:val="00DD5430"/>
    <w:rsid w:val="00DD5541"/>
    <w:rsid w:val="00DD5723"/>
    <w:rsid w:val="00DD5832"/>
    <w:rsid w:val="00DD59CD"/>
    <w:rsid w:val="00DD5AFB"/>
    <w:rsid w:val="00DD5B7A"/>
    <w:rsid w:val="00DD5BB1"/>
    <w:rsid w:val="00DD5DA5"/>
    <w:rsid w:val="00DD6126"/>
    <w:rsid w:val="00DD6D44"/>
    <w:rsid w:val="00DD79C5"/>
    <w:rsid w:val="00DD7E44"/>
    <w:rsid w:val="00DDF3F7"/>
    <w:rsid w:val="00DE0314"/>
    <w:rsid w:val="00DE0406"/>
    <w:rsid w:val="00DE0639"/>
    <w:rsid w:val="00DE0AC9"/>
    <w:rsid w:val="00DE0ACE"/>
    <w:rsid w:val="00DE0C12"/>
    <w:rsid w:val="00DE0EA6"/>
    <w:rsid w:val="00DE157F"/>
    <w:rsid w:val="00DE16BF"/>
    <w:rsid w:val="00DE1BD7"/>
    <w:rsid w:val="00DE21BD"/>
    <w:rsid w:val="00DE22A8"/>
    <w:rsid w:val="00DE241F"/>
    <w:rsid w:val="00DE2444"/>
    <w:rsid w:val="00DE2A16"/>
    <w:rsid w:val="00DE2C38"/>
    <w:rsid w:val="00DE30FB"/>
    <w:rsid w:val="00DE319D"/>
    <w:rsid w:val="00DE3346"/>
    <w:rsid w:val="00DE3389"/>
    <w:rsid w:val="00DE34BD"/>
    <w:rsid w:val="00DE34F4"/>
    <w:rsid w:val="00DE3A68"/>
    <w:rsid w:val="00DE3CB8"/>
    <w:rsid w:val="00DE3F40"/>
    <w:rsid w:val="00DE3F42"/>
    <w:rsid w:val="00DE3FAB"/>
    <w:rsid w:val="00DE408F"/>
    <w:rsid w:val="00DE42FD"/>
    <w:rsid w:val="00DE45A1"/>
    <w:rsid w:val="00DE46DD"/>
    <w:rsid w:val="00DE490A"/>
    <w:rsid w:val="00DE4A2B"/>
    <w:rsid w:val="00DE4AB2"/>
    <w:rsid w:val="00DE5022"/>
    <w:rsid w:val="00DE5031"/>
    <w:rsid w:val="00DE5072"/>
    <w:rsid w:val="00DE50E2"/>
    <w:rsid w:val="00DE5BEA"/>
    <w:rsid w:val="00DE61B5"/>
    <w:rsid w:val="00DE62CB"/>
    <w:rsid w:val="00DE62DB"/>
    <w:rsid w:val="00DE633F"/>
    <w:rsid w:val="00DE6828"/>
    <w:rsid w:val="00DE6A56"/>
    <w:rsid w:val="00DE6A60"/>
    <w:rsid w:val="00DE6A8A"/>
    <w:rsid w:val="00DE7168"/>
    <w:rsid w:val="00DE79BD"/>
    <w:rsid w:val="00DE7A4A"/>
    <w:rsid w:val="00DE7A79"/>
    <w:rsid w:val="00DE7C6B"/>
    <w:rsid w:val="00DE7D80"/>
    <w:rsid w:val="00DF01B9"/>
    <w:rsid w:val="00DF09F1"/>
    <w:rsid w:val="00DF1167"/>
    <w:rsid w:val="00DF1307"/>
    <w:rsid w:val="00DF1380"/>
    <w:rsid w:val="00DF176E"/>
    <w:rsid w:val="00DF1B6A"/>
    <w:rsid w:val="00DF1DF7"/>
    <w:rsid w:val="00DF20A4"/>
    <w:rsid w:val="00DF22E2"/>
    <w:rsid w:val="00DF2633"/>
    <w:rsid w:val="00DF282D"/>
    <w:rsid w:val="00DF29F8"/>
    <w:rsid w:val="00DF2E1B"/>
    <w:rsid w:val="00DF2F32"/>
    <w:rsid w:val="00DF3018"/>
    <w:rsid w:val="00DF3208"/>
    <w:rsid w:val="00DF3397"/>
    <w:rsid w:val="00DF34A1"/>
    <w:rsid w:val="00DF37AD"/>
    <w:rsid w:val="00DF3D14"/>
    <w:rsid w:val="00DF3EAB"/>
    <w:rsid w:val="00DF4130"/>
    <w:rsid w:val="00DF44D5"/>
    <w:rsid w:val="00DF451E"/>
    <w:rsid w:val="00DF46FB"/>
    <w:rsid w:val="00DF4B47"/>
    <w:rsid w:val="00DF4D01"/>
    <w:rsid w:val="00DF4D20"/>
    <w:rsid w:val="00DF4D36"/>
    <w:rsid w:val="00DF54DB"/>
    <w:rsid w:val="00DF5588"/>
    <w:rsid w:val="00DF5638"/>
    <w:rsid w:val="00DF58E7"/>
    <w:rsid w:val="00DF60F6"/>
    <w:rsid w:val="00DF69D8"/>
    <w:rsid w:val="00DF6AA7"/>
    <w:rsid w:val="00DF6BE4"/>
    <w:rsid w:val="00DF6C53"/>
    <w:rsid w:val="00DF6D34"/>
    <w:rsid w:val="00DF6E00"/>
    <w:rsid w:val="00DF6ECA"/>
    <w:rsid w:val="00DF6EF4"/>
    <w:rsid w:val="00DF77F4"/>
    <w:rsid w:val="00DF7841"/>
    <w:rsid w:val="00DF7AE9"/>
    <w:rsid w:val="00DF7E13"/>
    <w:rsid w:val="00E00282"/>
    <w:rsid w:val="00E003C2"/>
    <w:rsid w:val="00E005E8"/>
    <w:rsid w:val="00E007E0"/>
    <w:rsid w:val="00E007EA"/>
    <w:rsid w:val="00E00E5E"/>
    <w:rsid w:val="00E00FDC"/>
    <w:rsid w:val="00E01177"/>
    <w:rsid w:val="00E01278"/>
    <w:rsid w:val="00E01741"/>
    <w:rsid w:val="00E018C8"/>
    <w:rsid w:val="00E01991"/>
    <w:rsid w:val="00E01ABC"/>
    <w:rsid w:val="00E01B41"/>
    <w:rsid w:val="00E01C69"/>
    <w:rsid w:val="00E01D6D"/>
    <w:rsid w:val="00E01EDB"/>
    <w:rsid w:val="00E01FCA"/>
    <w:rsid w:val="00E023B5"/>
    <w:rsid w:val="00E0244D"/>
    <w:rsid w:val="00E02872"/>
    <w:rsid w:val="00E02BCF"/>
    <w:rsid w:val="00E02EFB"/>
    <w:rsid w:val="00E031E9"/>
    <w:rsid w:val="00E03725"/>
    <w:rsid w:val="00E03964"/>
    <w:rsid w:val="00E03BAB"/>
    <w:rsid w:val="00E040C2"/>
    <w:rsid w:val="00E04390"/>
    <w:rsid w:val="00E0502C"/>
    <w:rsid w:val="00E0525F"/>
    <w:rsid w:val="00E052A7"/>
    <w:rsid w:val="00E05966"/>
    <w:rsid w:val="00E06899"/>
    <w:rsid w:val="00E06CAF"/>
    <w:rsid w:val="00E06DE4"/>
    <w:rsid w:val="00E07428"/>
    <w:rsid w:val="00E074DB"/>
    <w:rsid w:val="00E07A02"/>
    <w:rsid w:val="00E07A4F"/>
    <w:rsid w:val="00E07D09"/>
    <w:rsid w:val="00E07F3B"/>
    <w:rsid w:val="00E07F4D"/>
    <w:rsid w:val="00E101F8"/>
    <w:rsid w:val="00E10369"/>
    <w:rsid w:val="00E10638"/>
    <w:rsid w:val="00E1078D"/>
    <w:rsid w:val="00E107E1"/>
    <w:rsid w:val="00E10851"/>
    <w:rsid w:val="00E10956"/>
    <w:rsid w:val="00E10A2D"/>
    <w:rsid w:val="00E10C3F"/>
    <w:rsid w:val="00E11E5D"/>
    <w:rsid w:val="00E122E6"/>
    <w:rsid w:val="00E12867"/>
    <w:rsid w:val="00E12C45"/>
    <w:rsid w:val="00E12D6B"/>
    <w:rsid w:val="00E12DF8"/>
    <w:rsid w:val="00E13196"/>
    <w:rsid w:val="00E13457"/>
    <w:rsid w:val="00E13678"/>
    <w:rsid w:val="00E13958"/>
    <w:rsid w:val="00E1396D"/>
    <w:rsid w:val="00E14244"/>
    <w:rsid w:val="00E148F6"/>
    <w:rsid w:val="00E14AAF"/>
    <w:rsid w:val="00E14B7B"/>
    <w:rsid w:val="00E1574F"/>
    <w:rsid w:val="00E15CEB"/>
    <w:rsid w:val="00E15F41"/>
    <w:rsid w:val="00E1608A"/>
    <w:rsid w:val="00E1619E"/>
    <w:rsid w:val="00E162FE"/>
    <w:rsid w:val="00E16408"/>
    <w:rsid w:val="00E16461"/>
    <w:rsid w:val="00E16686"/>
    <w:rsid w:val="00E16951"/>
    <w:rsid w:val="00E16963"/>
    <w:rsid w:val="00E1699D"/>
    <w:rsid w:val="00E16A88"/>
    <w:rsid w:val="00E16BE8"/>
    <w:rsid w:val="00E17270"/>
    <w:rsid w:val="00E173D9"/>
    <w:rsid w:val="00E1740F"/>
    <w:rsid w:val="00E174B7"/>
    <w:rsid w:val="00E1750A"/>
    <w:rsid w:val="00E17984"/>
    <w:rsid w:val="00E17AE1"/>
    <w:rsid w:val="00E20409"/>
    <w:rsid w:val="00E218D6"/>
    <w:rsid w:val="00E21A0E"/>
    <w:rsid w:val="00E21CA9"/>
    <w:rsid w:val="00E22409"/>
    <w:rsid w:val="00E22655"/>
    <w:rsid w:val="00E22E70"/>
    <w:rsid w:val="00E23338"/>
    <w:rsid w:val="00E2340F"/>
    <w:rsid w:val="00E23439"/>
    <w:rsid w:val="00E239AB"/>
    <w:rsid w:val="00E23AE1"/>
    <w:rsid w:val="00E23AE2"/>
    <w:rsid w:val="00E23EC5"/>
    <w:rsid w:val="00E24414"/>
    <w:rsid w:val="00E2468B"/>
    <w:rsid w:val="00E247DF"/>
    <w:rsid w:val="00E25080"/>
    <w:rsid w:val="00E253C8"/>
    <w:rsid w:val="00E254BD"/>
    <w:rsid w:val="00E25D3F"/>
    <w:rsid w:val="00E25EE8"/>
    <w:rsid w:val="00E26125"/>
    <w:rsid w:val="00E26450"/>
    <w:rsid w:val="00E2646A"/>
    <w:rsid w:val="00E26A83"/>
    <w:rsid w:val="00E26BD3"/>
    <w:rsid w:val="00E26CB4"/>
    <w:rsid w:val="00E26DAE"/>
    <w:rsid w:val="00E271D9"/>
    <w:rsid w:val="00E27558"/>
    <w:rsid w:val="00E278D6"/>
    <w:rsid w:val="00E27CC6"/>
    <w:rsid w:val="00E30248"/>
    <w:rsid w:val="00E304E6"/>
    <w:rsid w:val="00E30B02"/>
    <w:rsid w:val="00E31095"/>
    <w:rsid w:val="00E31296"/>
    <w:rsid w:val="00E315CE"/>
    <w:rsid w:val="00E31A53"/>
    <w:rsid w:val="00E31F91"/>
    <w:rsid w:val="00E325F4"/>
    <w:rsid w:val="00E326D4"/>
    <w:rsid w:val="00E327A2"/>
    <w:rsid w:val="00E33101"/>
    <w:rsid w:val="00E33A61"/>
    <w:rsid w:val="00E33D9E"/>
    <w:rsid w:val="00E33DC3"/>
    <w:rsid w:val="00E33F99"/>
    <w:rsid w:val="00E342BE"/>
    <w:rsid w:val="00E3433F"/>
    <w:rsid w:val="00E347E7"/>
    <w:rsid w:val="00E34887"/>
    <w:rsid w:val="00E34DB5"/>
    <w:rsid w:val="00E34EB7"/>
    <w:rsid w:val="00E34EF8"/>
    <w:rsid w:val="00E35015"/>
    <w:rsid w:val="00E356FB"/>
    <w:rsid w:val="00E361DC"/>
    <w:rsid w:val="00E36550"/>
    <w:rsid w:val="00E36CBA"/>
    <w:rsid w:val="00E36EC8"/>
    <w:rsid w:val="00E37035"/>
    <w:rsid w:val="00E37195"/>
    <w:rsid w:val="00E373A1"/>
    <w:rsid w:val="00E37773"/>
    <w:rsid w:val="00E37C49"/>
    <w:rsid w:val="00E37C90"/>
    <w:rsid w:val="00E400A2"/>
    <w:rsid w:val="00E405A0"/>
    <w:rsid w:val="00E40B17"/>
    <w:rsid w:val="00E41256"/>
    <w:rsid w:val="00E41608"/>
    <w:rsid w:val="00E41BEA"/>
    <w:rsid w:val="00E42D0B"/>
    <w:rsid w:val="00E42F1A"/>
    <w:rsid w:val="00E42FA5"/>
    <w:rsid w:val="00E43169"/>
    <w:rsid w:val="00E43639"/>
    <w:rsid w:val="00E43EDB"/>
    <w:rsid w:val="00E44169"/>
    <w:rsid w:val="00E44579"/>
    <w:rsid w:val="00E44AD2"/>
    <w:rsid w:val="00E44BBF"/>
    <w:rsid w:val="00E44DCC"/>
    <w:rsid w:val="00E4508C"/>
    <w:rsid w:val="00E454D7"/>
    <w:rsid w:val="00E45A1E"/>
    <w:rsid w:val="00E4635D"/>
    <w:rsid w:val="00E464B8"/>
    <w:rsid w:val="00E46879"/>
    <w:rsid w:val="00E46BC0"/>
    <w:rsid w:val="00E473F7"/>
    <w:rsid w:val="00E47970"/>
    <w:rsid w:val="00E47D5E"/>
    <w:rsid w:val="00E47DCE"/>
    <w:rsid w:val="00E47EAC"/>
    <w:rsid w:val="00E500A7"/>
    <w:rsid w:val="00E500AE"/>
    <w:rsid w:val="00E504D0"/>
    <w:rsid w:val="00E50746"/>
    <w:rsid w:val="00E50F35"/>
    <w:rsid w:val="00E51224"/>
    <w:rsid w:val="00E51493"/>
    <w:rsid w:val="00E515EC"/>
    <w:rsid w:val="00E516F6"/>
    <w:rsid w:val="00E51C02"/>
    <w:rsid w:val="00E51DC8"/>
    <w:rsid w:val="00E5205C"/>
    <w:rsid w:val="00E52368"/>
    <w:rsid w:val="00E526F4"/>
    <w:rsid w:val="00E532A5"/>
    <w:rsid w:val="00E532C0"/>
    <w:rsid w:val="00E53B30"/>
    <w:rsid w:val="00E53B54"/>
    <w:rsid w:val="00E53CAF"/>
    <w:rsid w:val="00E53E8A"/>
    <w:rsid w:val="00E53E96"/>
    <w:rsid w:val="00E543BD"/>
    <w:rsid w:val="00E54AFD"/>
    <w:rsid w:val="00E54FEF"/>
    <w:rsid w:val="00E553C6"/>
    <w:rsid w:val="00E559D6"/>
    <w:rsid w:val="00E55A23"/>
    <w:rsid w:val="00E55B7F"/>
    <w:rsid w:val="00E55E6B"/>
    <w:rsid w:val="00E56115"/>
    <w:rsid w:val="00E56422"/>
    <w:rsid w:val="00E565AE"/>
    <w:rsid w:val="00E575C0"/>
    <w:rsid w:val="00E57E7A"/>
    <w:rsid w:val="00E6038E"/>
    <w:rsid w:val="00E60453"/>
    <w:rsid w:val="00E6056B"/>
    <w:rsid w:val="00E6094E"/>
    <w:rsid w:val="00E60DBD"/>
    <w:rsid w:val="00E61165"/>
    <w:rsid w:val="00E61444"/>
    <w:rsid w:val="00E619AF"/>
    <w:rsid w:val="00E61A1D"/>
    <w:rsid w:val="00E61AB6"/>
    <w:rsid w:val="00E61D50"/>
    <w:rsid w:val="00E61E10"/>
    <w:rsid w:val="00E62013"/>
    <w:rsid w:val="00E6231C"/>
    <w:rsid w:val="00E625C3"/>
    <w:rsid w:val="00E6264D"/>
    <w:rsid w:val="00E627C8"/>
    <w:rsid w:val="00E62945"/>
    <w:rsid w:val="00E62CD0"/>
    <w:rsid w:val="00E63938"/>
    <w:rsid w:val="00E63FC5"/>
    <w:rsid w:val="00E64497"/>
    <w:rsid w:val="00E649D7"/>
    <w:rsid w:val="00E64F85"/>
    <w:rsid w:val="00E6503B"/>
    <w:rsid w:val="00E65320"/>
    <w:rsid w:val="00E65DEA"/>
    <w:rsid w:val="00E65EA4"/>
    <w:rsid w:val="00E66CC6"/>
    <w:rsid w:val="00E67556"/>
    <w:rsid w:val="00E679A3"/>
    <w:rsid w:val="00E67E4E"/>
    <w:rsid w:val="00E7025D"/>
    <w:rsid w:val="00E70332"/>
    <w:rsid w:val="00E70483"/>
    <w:rsid w:val="00E707C5"/>
    <w:rsid w:val="00E70A04"/>
    <w:rsid w:val="00E70A9F"/>
    <w:rsid w:val="00E70B71"/>
    <w:rsid w:val="00E72085"/>
    <w:rsid w:val="00E723D8"/>
    <w:rsid w:val="00E7251A"/>
    <w:rsid w:val="00E72817"/>
    <w:rsid w:val="00E72BF0"/>
    <w:rsid w:val="00E72F35"/>
    <w:rsid w:val="00E73292"/>
    <w:rsid w:val="00E73307"/>
    <w:rsid w:val="00E736DC"/>
    <w:rsid w:val="00E73C53"/>
    <w:rsid w:val="00E74072"/>
    <w:rsid w:val="00E740B5"/>
    <w:rsid w:val="00E74379"/>
    <w:rsid w:val="00E7478E"/>
    <w:rsid w:val="00E74AD7"/>
    <w:rsid w:val="00E74D22"/>
    <w:rsid w:val="00E752B2"/>
    <w:rsid w:val="00E7531D"/>
    <w:rsid w:val="00E7543E"/>
    <w:rsid w:val="00E7564F"/>
    <w:rsid w:val="00E75BAD"/>
    <w:rsid w:val="00E75C84"/>
    <w:rsid w:val="00E7611B"/>
    <w:rsid w:val="00E761E1"/>
    <w:rsid w:val="00E764D5"/>
    <w:rsid w:val="00E76582"/>
    <w:rsid w:val="00E767F7"/>
    <w:rsid w:val="00E768E2"/>
    <w:rsid w:val="00E76945"/>
    <w:rsid w:val="00E769A5"/>
    <w:rsid w:val="00E771BE"/>
    <w:rsid w:val="00E7738D"/>
    <w:rsid w:val="00E77497"/>
    <w:rsid w:val="00E776FA"/>
    <w:rsid w:val="00E77779"/>
    <w:rsid w:val="00E779E4"/>
    <w:rsid w:val="00E801AF"/>
    <w:rsid w:val="00E80299"/>
    <w:rsid w:val="00E807FD"/>
    <w:rsid w:val="00E8097A"/>
    <w:rsid w:val="00E8099D"/>
    <w:rsid w:val="00E809DF"/>
    <w:rsid w:val="00E80C25"/>
    <w:rsid w:val="00E8105E"/>
    <w:rsid w:val="00E8114C"/>
    <w:rsid w:val="00E815C0"/>
    <w:rsid w:val="00E817A4"/>
    <w:rsid w:val="00E8192E"/>
    <w:rsid w:val="00E81B6A"/>
    <w:rsid w:val="00E8219E"/>
    <w:rsid w:val="00E822F7"/>
    <w:rsid w:val="00E822FA"/>
    <w:rsid w:val="00E82606"/>
    <w:rsid w:val="00E82E4F"/>
    <w:rsid w:val="00E83000"/>
    <w:rsid w:val="00E83205"/>
    <w:rsid w:val="00E83526"/>
    <w:rsid w:val="00E83824"/>
    <w:rsid w:val="00E838A9"/>
    <w:rsid w:val="00E83AD7"/>
    <w:rsid w:val="00E83F57"/>
    <w:rsid w:val="00E83F94"/>
    <w:rsid w:val="00E84091"/>
    <w:rsid w:val="00E841DE"/>
    <w:rsid w:val="00E84214"/>
    <w:rsid w:val="00E8426E"/>
    <w:rsid w:val="00E84504"/>
    <w:rsid w:val="00E84756"/>
    <w:rsid w:val="00E84881"/>
    <w:rsid w:val="00E848C3"/>
    <w:rsid w:val="00E84A09"/>
    <w:rsid w:val="00E84F91"/>
    <w:rsid w:val="00E85105"/>
    <w:rsid w:val="00E85438"/>
    <w:rsid w:val="00E8544E"/>
    <w:rsid w:val="00E85564"/>
    <w:rsid w:val="00E859FD"/>
    <w:rsid w:val="00E85D06"/>
    <w:rsid w:val="00E85EE8"/>
    <w:rsid w:val="00E863D5"/>
    <w:rsid w:val="00E865FF"/>
    <w:rsid w:val="00E86DC4"/>
    <w:rsid w:val="00E86E9A"/>
    <w:rsid w:val="00E86ED4"/>
    <w:rsid w:val="00E87097"/>
    <w:rsid w:val="00E8732A"/>
    <w:rsid w:val="00E87397"/>
    <w:rsid w:val="00E8756C"/>
    <w:rsid w:val="00E878C9"/>
    <w:rsid w:val="00E87DDC"/>
    <w:rsid w:val="00E87E0F"/>
    <w:rsid w:val="00E90324"/>
    <w:rsid w:val="00E90564"/>
    <w:rsid w:val="00E90939"/>
    <w:rsid w:val="00E90F31"/>
    <w:rsid w:val="00E914AE"/>
    <w:rsid w:val="00E91C3A"/>
    <w:rsid w:val="00E91C56"/>
    <w:rsid w:val="00E920E6"/>
    <w:rsid w:val="00E92161"/>
    <w:rsid w:val="00E929F2"/>
    <w:rsid w:val="00E92C09"/>
    <w:rsid w:val="00E930BF"/>
    <w:rsid w:val="00E930DE"/>
    <w:rsid w:val="00E932CA"/>
    <w:rsid w:val="00E932E4"/>
    <w:rsid w:val="00E934D4"/>
    <w:rsid w:val="00E93845"/>
    <w:rsid w:val="00E93848"/>
    <w:rsid w:val="00E93B56"/>
    <w:rsid w:val="00E93E94"/>
    <w:rsid w:val="00E9430C"/>
    <w:rsid w:val="00E9432F"/>
    <w:rsid w:val="00E94547"/>
    <w:rsid w:val="00E945C7"/>
    <w:rsid w:val="00E94EF9"/>
    <w:rsid w:val="00E950E3"/>
    <w:rsid w:val="00E95296"/>
    <w:rsid w:val="00E95304"/>
    <w:rsid w:val="00E95940"/>
    <w:rsid w:val="00E95EC5"/>
    <w:rsid w:val="00E967A2"/>
    <w:rsid w:val="00E968DF"/>
    <w:rsid w:val="00E969AF"/>
    <w:rsid w:val="00E96AC5"/>
    <w:rsid w:val="00E96D77"/>
    <w:rsid w:val="00E9784B"/>
    <w:rsid w:val="00E97A66"/>
    <w:rsid w:val="00E97C64"/>
    <w:rsid w:val="00E97D47"/>
    <w:rsid w:val="00EA036A"/>
    <w:rsid w:val="00EA0422"/>
    <w:rsid w:val="00EA04F0"/>
    <w:rsid w:val="00EA07BD"/>
    <w:rsid w:val="00EA07E4"/>
    <w:rsid w:val="00EA1009"/>
    <w:rsid w:val="00EA120B"/>
    <w:rsid w:val="00EA12FF"/>
    <w:rsid w:val="00EA158B"/>
    <w:rsid w:val="00EA16E1"/>
    <w:rsid w:val="00EA1700"/>
    <w:rsid w:val="00EA1883"/>
    <w:rsid w:val="00EA1F4E"/>
    <w:rsid w:val="00EA2636"/>
    <w:rsid w:val="00EA27AD"/>
    <w:rsid w:val="00EA2AF7"/>
    <w:rsid w:val="00EA2BED"/>
    <w:rsid w:val="00EA2EEF"/>
    <w:rsid w:val="00EA3A92"/>
    <w:rsid w:val="00EA40A5"/>
    <w:rsid w:val="00EA427A"/>
    <w:rsid w:val="00EA4B70"/>
    <w:rsid w:val="00EA5341"/>
    <w:rsid w:val="00EA57F9"/>
    <w:rsid w:val="00EA592A"/>
    <w:rsid w:val="00EA5B78"/>
    <w:rsid w:val="00EA5F45"/>
    <w:rsid w:val="00EA6594"/>
    <w:rsid w:val="00EA69E5"/>
    <w:rsid w:val="00EA6DB8"/>
    <w:rsid w:val="00EA7041"/>
    <w:rsid w:val="00EA7278"/>
    <w:rsid w:val="00EA7E45"/>
    <w:rsid w:val="00EA7FDF"/>
    <w:rsid w:val="00EB00C8"/>
    <w:rsid w:val="00EB07A2"/>
    <w:rsid w:val="00EB0ACB"/>
    <w:rsid w:val="00EB119C"/>
    <w:rsid w:val="00EB13CE"/>
    <w:rsid w:val="00EB1548"/>
    <w:rsid w:val="00EB1604"/>
    <w:rsid w:val="00EB18AE"/>
    <w:rsid w:val="00EB2126"/>
    <w:rsid w:val="00EB2418"/>
    <w:rsid w:val="00EB27B6"/>
    <w:rsid w:val="00EB28E5"/>
    <w:rsid w:val="00EB2AA9"/>
    <w:rsid w:val="00EB2B4F"/>
    <w:rsid w:val="00EB2D11"/>
    <w:rsid w:val="00EB2EC0"/>
    <w:rsid w:val="00EB3450"/>
    <w:rsid w:val="00EB3CE9"/>
    <w:rsid w:val="00EB3EF6"/>
    <w:rsid w:val="00EB4036"/>
    <w:rsid w:val="00EB42D8"/>
    <w:rsid w:val="00EB4A71"/>
    <w:rsid w:val="00EB4B4A"/>
    <w:rsid w:val="00EB4CC6"/>
    <w:rsid w:val="00EB518F"/>
    <w:rsid w:val="00EB5339"/>
    <w:rsid w:val="00EB54CE"/>
    <w:rsid w:val="00EB55E3"/>
    <w:rsid w:val="00EB5625"/>
    <w:rsid w:val="00EB5902"/>
    <w:rsid w:val="00EB5CBA"/>
    <w:rsid w:val="00EB5ECE"/>
    <w:rsid w:val="00EB603E"/>
    <w:rsid w:val="00EB60AD"/>
    <w:rsid w:val="00EB65BF"/>
    <w:rsid w:val="00EB6645"/>
    <w:rsid w:val="00EB72FD"/>
    <w:rsid w:val="00EB7563"/>
    <w:rsid w:val="00EB7D8F"/>
    <w:rsid w:val="00EB7E23"/>
    <w:rsid w:val="00EB7E51"/>
    <w:rsid w:val="00EB7F3D"/>
    <w:rsid w:val="00EC0065"/>
    <w:rsid w:val="00EC0376"/>
    <w:rsid w:val="00EC042C"/>
    <w:rsid w:val="00EC07B6"/>
    <w:rsid w:val="00EC0857"/>
    <w:rsid w:val="00EC0F1E"/>
    <w:rsid w:val="00EC114A"/>
    <w:rsid w:val="00EC137B"/>
    <w:rsid w:val="00EC162E"/>
    <w:rsid w:val="00EC1761"/>
    <w:rsid w:val="00EC17D2"/>
    <w:rsid w:val="00EC2388"/>
    <w:rsid w:val="00EC2723"/>
    <w:rsid w:val="00EC2B6B"/>
    <w:rsid w:val="00EC2EF4"/>
    <w:rsid w:val="00EC3036"/>
    <w:rsid w:val="00EC39AB"/>
    <w:rsid w:val="00EC3CA9"/>
    <w:rsid w:val="00EC3D19"/>
    <w:rsid w:val="00EC404B"/>
    <w:rsid w:val="00EC4256"/>
    <w:rsid w:val="00EC439D"/>
    <w:rsid w:val="00EC45EB"/>
    <w:rsid w:val="00EC4B94"/>
    <w:rsid w:val="00EC4C89"/>
    <w:rsid w:val="00EC4C99"/>
    <w:rsid w:val="00EC4D67"/>
    <w:rsid w:val="00EC4E7B"/>
    <w:rsid w:val="00EC5310"/>
    <w:rsid w:val="00EC54E7"/>
    <w:rsid w:val="00EC55FD"/>
    <w:rsid w:val="00EC56B9"/>
    <w:rsid w:val="00EC5A71"/>
    <w:rsid w:val="00EC5F70"/>
    <w:rsid w:val="00EC5FF6"/>
    <w:rsid w:val="00EC6AC2"/>
    <w:rsid w:val="00EC6B10"/>
    <w:rsid w:val="00EC6F85"/>
    <w:rsid w:val="00EC7194"/>
    <w:rsid w:val="00EC730D"/>
    <w:rsid w:val="00EC7484"/>
    <w:rsid w:val="00EC7667"/>
    <w:rsid w:val="00EC7864"/>
    <w:rsid w:val="00EC7AF0"/>
    <w:rsid w:val="00EC7FBB"/>
    <w:rsid w:val="00ED0135"/>
    <w:rsid w:val="00ED0367"/>
    <w:rsid w:val="00ED07C0"/>
    <w:rsid w:val="00ED07EA"/>
    <w:rsid w:val="00ED0899"/>
    <w:rsid w:val="00ED0910"/>
    <w:rsid w:val="00ED0A33"/>
    <w:rsid w:val="00ED0D39"/>
    <w:rsid w:val="00ED0F17"/>
    <w:rsid w:val="00ED100B"/>
    <w:rsid w:val="00ED165F"/>
    <w:rsid w:val="00ED1714"/>
    <w:rsid w:val="00ED1CAD"/>
    <w:rsid w:val="00ED2119"/>
    <w:rsid w:val="00ED25A5"/>
    <w:rsid w:val="00ED27D6"/>
    <w:rsid w:val="00ED2971"/>
    <w:rsid w:val="00ED2A89"/>
    <w:rsid w:val="00ED2EC2"/>
    <w:rsid w:val="00ED32BF"/>
    <w:rsid w:val="00ED3452"/>
    <w:rsid w:val="00ED3585"/>
    <w:rsid w:val="00ED378A"/>
    <w:rsid w:val="00ED37B6"/>
    <w:rsid w:val="00ED3911"/>
    <w:rsid w:val="00ED3C47"/>
    <w:rsid w:val="00ED3F53"/>
    <w:rsid w:val="00ED425D"/>
    <w:rsid w:val="00ED432E"/>
    <w:rsid w:val="00ED4AEF"/>
    <w:rsid w:val="00ED4AF2"/>
    <w:rsid w:val="00ED4CBF"/>
    <w:rsid w:val="00ED4E68"/>
    <w:rsid w:val="00ED4FA1"/>
    <w:rsid w:val="00ED5333"/>
    <w:rsid w:val="00ED5939"/>
    <w:rsid w:val="00ED6449"/>
    <w:rsid w:val="00ED6498"/>
    <w:rsid w:val="00ED66BE"/>
    <w:rsid w:val="00ED722C"/>
    <w:rsid w:val="00ED73FA"/>
    <w:rsid w:val="00ED7433"/>
    <w:rsid w:val="00ED797D"/>
    <w:rsid w:val="00ED7E22"/>
    <w:rsid w:val="00ED7EA5"/>
    <w:rsid w:val="00EE01DF"/>
    <w:rsid w:val="00EE07A2"/>
    <w:rsid w:val="00EE1072"/>
    <w:rsid w:val="00EE13FD"/>
    <w:rsid w:val="00EE16C4"/>
    <w:rsid w:val="00EE1791"/>
    <w:rsid w:val="00EE1F8C"/>
    <w:rsid w:val="00EE2727"/>
    <w:rsid w:val="00EE2906"/>
    <w:rsid w:val="00EE29B9"/>
    <w:rsid w:val="00EE2FD8"/>
    <w:rsid w:val="00EE3390"/>
    <w:rsid w:val="00EE3417"/>
    <w:rsid w:val="00EE3552"/>
    <w:rsid w:val="00EE35E6"/>
    <w:rsid w:val="00EE3720"/>
    <w:rsid w:val="00EE3809"/>
    <w:rsid w:val="00EE3813"/>
    <w:rsid w:val="00EE3D80"/>
    <w:rsid w:val="00EE404A"/>
    <w:rsid w:val="00EE42FC"/>
    <w:rsid w:val="00EE4367"/>
    <w:rsid w:val="00EE4BCE"/>
    <w:rsid w:val="00EE5730"/>
    <w:rsid w:val="00EE59FD"/>
    <w:rsid w:val="00EE5DA8"/>
    <w:rsid w:val="00EE5F96"/>
    <w:rsid w:val="00EE6824"/>
    <w:rsid w:val="00EE6C4B"/>
    <w:rsid w:val="00EE6E65"/>
    <w:rsid w:val="00EE6FCC"/>
    <w:rsid w:val="00EE712A"/>
    <w:rsid w:val="00EE7341"/>
    <w:rsid w:val="00EE7C86"/>
    <w:rsid w:val="00EE7E81"/>
    <w:rsid w:val="00EF06C3"/>
    <w:rsid w:val="00EF08D6"/>
    <w:rsid w:val="00EF099C"/>
    <w:rsid w:val="00EF09AA"/>
    <w:rsid w:val="00EF0C91"/>
    <w:rsid w:val="00EF0D43"/>
    <w:rsid w:val="00EF13E5"/>
    <w:rsid w:val="00EF13EB"/>
    <w:rsid w:val="00EF15B5"/>
    <w:rsid w:val="00EF17CA"/>
    <w:rsid w:val="00EF1A1E"/>
    <w:rsid w:val="00EF1D22"/>
    <w:rsid w:val="00EF1E3C"/>
    <w:rsid w:val="00EF1FC0"/>
    <w:rsid w:val="00EF2154"/>
    <w:rsid w:val="00EF2528"/>
    <w:rsid w:val="00EF263C"/>
    <w:rsid w:val="00EF275D"/>
    <w:rsid w:val="00EF31B4"/>
    <w:rsid w:val="00EF32BB"/>
    <w:rsid w:val="00EF375D"/>
    <w:rsid w:val="00EF3BD8"/>
    <w:rsid w:val="00EF43A1"/>
    <w:rsid w:val="00EF455F"/>
    <w:rsid w:val="00EF45B2"/>
    <w:rsid w:val="00EF4996"/>
    <w:rsid w:val="00EF4F4F"/>
    <w:rsid w:val="00EF5902"/>
    <w:rsid w:val="00EF5D14"/>
    <w:rsid w:val="00EF65A1"/>
    <w:rsid w:val="00EF6A12"/>
    <w:rsid w:val="00EF6C4C"/>
    <w:rsid w:val="00EF73A9"/>
    <w:rsid w:val="00EF7577"/>
    <w:rsid w:val="00EF77E6"/>
    <w:rsid w:val="00EF7908"/>
    <w:rsid w:val="00EF7B88"/>
    <w:rsid w:val="00EF7EE3"/>
    <w:rsid w:val="00F00061"/>
    <w:rsid w:val="00F00147"/>
    <w:rsid w:val="00F0031B"/>
    <w:rsid w:val="00F003EA"/>
    <w:rsid w:val="00F00470"/>
    <w:rsid w:val="00F00514"/>
    <w:rsid w:val="00F00B1D"/>
    <w:rsid w:val="00F01117"/>
    <w:rsid w:val="00F012C0"/>
    <w:rsid w:val="00F02150"/>
    <w:rsid w:val="00F02169"/>
    <w:rsid w:val="00F027E2"/>
    <w:rsid w:val="00F02EEB"/>
    <w:rsid w:val="00F02F7E"/>
    <w:rsid w:val="00F03255"/>
    <w:rsid w:val="00F03669"/>
    <w:rsid w:val="00F03773"/>
    <w:rsid w:val="00F03D51"/>
    <w:rsid w:val="00F03E05"/>
    <w:rsid w:val="00F03FF3"/>
    <w:rsid w:val="00F043AF"/>
    <w:rsid w:val="00F04420"/>
    <w:rsid w:val="00F045C8"/>
    <w:rsid w:val="00F0474C"/>
    <w:rsid w:val="00F04A5F"/>
    <w:rsid w:val="00F04E27"/>
    <w:rsid w:val="00F04FA2"/>
    <w:rsid w:val="00F05193"/>
    <w:rsid w:val="00F055AF"/>
    <w:rsid w:val="00F05FF4"/>
    <w:rsid w:val="00F06199"/>
    <w:rsid w:val="00F061F0"/>
    <w:rsid w:val="00F06516"/>
    <w:rsid w:val="00F0654E"/>
    <w:rsid w:val="00F067E3"/>
    <w:rsid w:val="00F06C63"/>
    <w:rsid w:val="00F073C5"/>
    <w:rsid w:val="00F1011D"/>
    <w:rsid w:val="00F1052A"/>
    <w:rsid w:val="00F10722"/>
    <w:rsid w:val="00F10B43"/>
    <w:rsid w:val="00F10D16"/>
    <w:rsid w:val="00F10F34"/>
    <w:rsid w:val="00F110BF"/>
    <w:rsid w:val="00F110D8"/>
    <w:rsid w:val="00F114EE"/>
    <w:rsid w:val="00F11E98"/>
    <w:rsid w:val="00F11EA1"/>
    <w:rsid w:val="00F124D4"/>
    <w:rsid w:val="00F12513"/>
    <w:rsid w:val="00F12B94"/>
    <w:rsid w:val="00F12C66"/>
    <w:rsid w:val="00F12D68"/>
    <w:rsid w:val="00F130EB"/>
    <w:rsid w:val="00F13107"/>
    <w:rsid w:val="00F13AA7"/>
    <w:rsid w:val="00F13B79"/>
    <w:rsid w:val="00F13C5A"/>
    <w:rsid w:val="00F13E95"/>
    <w:rsid w:val="00F13FC2"/>
    <w:rsid w:val="00F143C2"/>
    <w:rsid w:val="00F14677"/>
    <w:rsid w:val="00F14B7F"/>
    <w:rsid w:val="00F14BBE"/>
    <w:rsid w:val="00F14D40"/>
    <w:rsid w:val="00F15328"/>
    <w:rsid w:val="00F1580A"/>
    <w:rsid w:val="00F1583A"/>
    <w:rsid w:val="00F15AFE"/>
    <w:rsid w:val="00F15B8A"/>
    <w:rsid w:val="00F15D9C"/>
    <w:rsid w:val="00F16A30"/>
    <w:rsid w:val="00F16F2A"/>
    <w:rsid w:val="00F1733F"/>
    <w:rsid w:val="00F173EB"/>
    <w:rsid w:val="00F17EA6"/>
    <w:rsid w:val="00F202F6"/>
    <w:rsid w:val="00F203D0"/>
    <w:rsid w:val="00F20608"/>
    <w:rsid w:val="00F20CEB"/>
    <w:rsid w:val="00F20DD7"/>
    <w:rsid w:val="00F20E23"/>
    <w:rsid w:val="00F20EAE"/>
    <w:rsid w:val="00F2130B"/>
    <w:rsid w:val="00F21389"/>
    <w:rsid w:val="00F21C2E"/>
    <w:rsid w:val="00F223AF"/>
    <w:rsid w:val="00F2247E"/>
    <w:rsid w:val="00F22566"/>
    <w:rsid w:val="00F22E22"/>
    <w:rsid w:val="00F22EBF"/>
    <w:rsid w:val="00F22F6B"/>
    <w:rsid w:val="00F23436"/>
    <w:rsid w:val="00F234B8"/>
    <w:rsid w:val="00F23612"/>
    <w:rsid w:val="00F23A76"/>
    <w:rsid w:val="00F24277"/>
    <w:rsid w:val="00F24278"/>
    <w:rsid w:val="00F244C6"/>
    <w:rsid w:val="00F2470D"/>
    <w:rsid w:val="00F24A74"/>
    <w:rsid w:val="00F24BBD"/>
    <w:rsid w:val="00F24DFF"/>
    <w:rsid w:val="00F25347"/>
    <w:rsid w:val="00F25563"/>
    <w:rsid w:val="00F25616"/>
    <w:rsid w:val="00F25766"/>
    <w:rsid w:val="00F25B81"/>
    <w:rsid w:val="00F26812"/>
    <w:rsid w:val="00F26C4C"/>
    <w:rsid w:val="00F26D12"/>
    <w:rsid w:val="00F26E1E"/>
    <w:rsid w:val="00F26E67"/>
    <w:rsid w:val="00F26F95"/>
    <w:rsid w:val="00F2764C"/>
    <w:rsid w:val="00F27680"/>
    <w:rsid w:val="00F276E2"/>
    <w:rsid w:val="00F2784F"/>
    <w:rsid w:val="00F27B2F"/>
    <w:rsid w:val="00F27C87"/>
    <w:rsid w:val="00F27CD5"/>
    <w:rsid w:val="00F27E16"/>
    <w:rsid w:val="00F30098"/>
    <w:rsid w:val="00F304CC"/>
    <w:rsid w:val="00F3063E"/>
    <w:rsid w:val="00F30754"/>
    <w:rsid w:val="00F3095A"/>
    <w:rsid w:val="00F31665"/>
    <w:rsid w:val="00F316F0"/>
    <w:rsid w:val="00F3186D"/>
    <w:rsid w:val="00F31A62"/>
    <w:rsid w:val="00F31F27"/>
    <w:rsid w:val="00F3263D"/>
    <w:rsid w:val="00F32AA0"/>
    <w:rsid w:val="00F32FB6"/>
    <w:rsid w:val="00F33086"/>
    <w:rsid w:val="00F331F1"/>
    <w:rsid w:val="00F336DE"/>
    <w:rsid w:val="00F338EC"/>
    <w:rsid w:val="00F33B06"/>
    <w:rsid w:val="00F33D42"/>
    <w:rsid w:val="00F33D5A"/>
    <w:rsid w:val="00F343A5"/>
    <w:rsid w:val="00F3455A"/>
    <w:rsid w:val="00F348F7"/>
    <w:rsid w:val="00F34D8A"/>
    <w:rsid w:val="00F34E51"/>
    <w:rsid w:val="00F355CC"/>
    <w:rsid w:val="00F357CE"/>
    <w:rsid w:val="00F3594A"/>
    <w:rsid w:val="00F35AC5"/>
    <w:rsid w:val="00F35CA5"/>
    <w:rsid w:val="00F35CF2"/>
    <w:rsid w:val="00F35F4B"/>
    <w:rsid w:val="00F36125"/>
    <w:rsid w:val="00F362CD"/>
    <w:rsid w:val="00F36790"/>
    <w:rsid w:val="00F367D7"/>
    <w:rsid w:val="00F36A3B"/>
    <w:rsid w:val="00F36D3D"/>
    <w:rsid w:val="00F370B2"/>
    <w:rsid w:val="00F37161"/>
    <w:rsid w:val="00F3740B"/>
    <w:rsid w:val="00F37CFB"/>
    <w:rsid w:val="00F37DC9"/>
    <w:rsid w:val="00F37E0F"/>
    <w:rsid w:val="00F37E8A"/>
    <w:rsid w:val="00F37FCC"/>
    <w:rsid w:val="00F40354"/>
    <w:rsid w:val="00F4040C"/>
    <w:rsid w:val="00F406A8"/>
    <w:rsid w:val="00F4076D"/>
    <w:rsid w:val="00F4090B"/>
    <w:rsid w:val="00F4158F"/>
    <w:rsid w:val="00F417F3"/>
    <w:rsid w:val="00F41858"/>
    <w:rsid w:val="00F41924"/>
    <w:rsid w:val="00F41BA7"/>
    <w:rsid w:val="00F41CA4"/>
    <w:rsid w:val="00F41FD5"/>
    <w:rsid w:val="00F425F5"/>
    <w:rsid w:val="00F42E2F"/>
    <w:rsid w:val="00F43441"/>
    <w:rsid w:val="00F4352B"/>
    <w:rsid w:val="00F43A0E"/>
    <w:rsid w:val="00F43B5E"/>
    <w:rsid w:val="00F43CBD"/>
    <w:rsid w:val="00F442B2"/>
    <w:rsid w:val="00F444BB"/>
    <w:rsid w:val="00F445C1"/>
    <w:rsid w:val="00F448C8"/>
    <w:rsid w:val="00F449D1"/>
    <w:rsid w:val="00F44F10"/>
    <w:rsid w:val="00F45A2C"/>
    <w:rsid w:val="00F45C3F"/>
    <w:rsid w:val="00F45D84"/>
    <w:rsid w:val="00F45F68"/>
    <w:rsid w:val="00F46210"/>
    <w:rsid w:val="00F469BF"/>
    <w:rsid w:val="00F46A5A"/>
    <w:rsid w:val="00F46BC1"/>
    <w:rsid w:val="00F46DD4"/>
    <w:rsid w:val="00F46EC8"/>
    <w:rsid w:val="00F46EDA"/>
    <w:rsid w:val="00F476EE"/>
    <w:rsid w:val="00F47879"/>
    <w:rsid w:val="00F47A76"/>
    <w:rsid w:val="00F47B3C"/>
    <w:rsid w:val="00F47C07"/>
    <w:rsid w:val="00F47E13"/>
    <w:rsid w:val="00F506C9"/>
    <w:rsid w:val="00F509B1"/>
    <w:rsid w:val="00F50C1E"/>
    <w:rsid w:val="00F51176"/>
    <w:rsid w:val="00F512F1"/>
    <w:rsid w:val="00F516F3"/>
    <w:rsid w:val="00F5175F"/>
    <w:rsid w:val="00F517FC"/>
    <w:rsid w:val="00F51D48"/>
    <w:rsid w:val="00F51F48"/>
    <w:rsid w:val="00F520D2"/>
    <w:rsid w:val="00F5287F"/>
    <w:rsid w:val="00F52941"/>
    <w:rsid w:val="00F529E7"/>
    <w:rsid w:val="00F52E9E"/>
    <w:rsid w:val="00F530DA"/>
    <w:rsid w:val="00F542F9"/>
    <w:rsid w:val="00F54868"/>
    <w:rsid w:val="00F548F4"/>
    <w:rsid w:val="00F5499C"/>
    <w:rsid w:val="00F54ACB"/>
    <w:rsid w:val="00F5500F"/>
    <w:rsid w:val="00F55415"/>
    <w:rsid w:val="00F55485"/>
    <w:rsid w:val="00F55617"/>
    <w:rsid w:val="00F55FB7"/>
    <w:rsid w:val="00F5621C"/>
    <w:rsid w:val="00F564F0"/>
    <w:rsid w:val="00F5654B"/>
    <w:rsid w:val="00F568BE"/>
    <w:rsid w:val="00F56A5E"/>
    <w:rsid w:val="00F56B73"/>
    <w:rsid w:val="00F56C95"/>
    <w:rsid w:val="00F56D4D"/>
    <w:rsid w:val="00F56F87"/>
    <w:rsid w:val="00F570AA"/>
    <w:rsid w:val="00F5754C"/>
    <w:rsid w:val="00F57B69"/>
    <w:rsid w:val="00F57E69"/>
    <w:rsid w:val="00F57FBF"/>
    <w:rsid w:val="00F6060D"/>
    <w:rsid w:val="00F6079F"/>
    <w:rsid w:val="00F60A2E"/>
    <w:rsid w:val="00F60A4C"/>
    <w:rsid w:val="00F60AD3"/>
    <w:rsid w:val="00F60C32"/>
    <w:rsid w:val="00F611E5"/>
    <w:rsid w:val="00F61457"/>
    <w:rsid w:val="00F61A4D"/>
    <w:rsid w:val="00F61A70"/>
    <w:rsid w:val="00F61E9C"/>
    <w:rsid w:val="00F621A6"/>
    <w:rsid w:val="00F62E0C"/>
    <w:rsid w:val="00F635D3"/>
    <w:rsid w:val="00F63671"/>
    <w:rsid w:val="00F639F7"/>
    <w:rsid w:val="00F63A13"/>
    <w:rsid w:val="00F63E4C"/>
    <w:rsid w:val="00F6402B"/>
    <w:rsid w:val="00F640F4"/>
    <w:rsid w:val="00F646B4"/>
    <w:rsid w:val="00F646DE"/>
    <w:rsid w:val="00F64FF7"/>
    <w:rsid w:val="00F651C7"/>
    <w:rsid w:val="00F65668"/>
    <w:rsid w:val="00F659DE"/>
    <w:rsid w:val="00F65E64"/>
    <w:rsid w:val="00F65EC9"/>
    <w:rsid w:val="00F6607D"/>
    <w:rsid w:val="00F66AE8"/>
    <w:rsid w:val="00F66B5F"/>
    <w:rsid w:val="00F66E2F"/>
    <w:rsid w:val="00F66E72"/>
    <w:rsid w:val="00F67030"/>
    <w:rsid w:val="00F6721E"/>
    <w:rsid w:val="00F67411"/>
    <w:rsid w:val="00F674A6"/>
    <w:rsid w:val="00F6765F"/>
    <w:rsid w:val="00F676BD"/>
    <w:rsid w:val="00F67E50"/>
    <w:rsid w:val="00F67EBB"/>
    <w:rsid w:val="00F70242"/>
    <w:rsid w:val="00F70350"/>
    <w:rsid w:val="00F703B1"/>
    <w:rsid w:val="00F704D4"/>
    <w:rsid w:val="00F70540"/>
    <w:rsid w:val="00F7080F"/>
    <w:rsid w:val="00F70831"/>
    <w:rsid w:val="00F70874"/>
    <w:rsid w:val="00F70935"/>
    <w:rsid w:val="00F70FC4"/>
    <w:rsid w:val="00F710A4"/>
    <w:rsid w:val="00F711D7"/>
    <w:rsid w:val="00F71B06"/>
    <w:rsid w:val="00F71FB8"/>
    <w:rsid w:val="00F7236F"/>
    <w:rsid w:val="00F725DC"/>
    <w:rsid w:val="00F725FE"/>
    <w:rsid w:val="00F72657"/>
    <w:rsid w:val="00F729EF"/>
    <w:rsid w:val="00F72D23"/>
    <w:rsid w:val="00F72E94"/>
    <w:rsid w:val="00F7309C"/>
    <w:rsid w:val="00F73875"/>
    <w:rsid w:val="00F738BC"/>
    <w:rsid w:val="00F739B1"/>
    <w:rsid w:val="00F739B9"/>
    <w:rsid w:val="00F73A86"/>
    <w:rsid w:val="00F73DD8"/>
    <w:rsid w:val="00F740E8"/>
    <w:rsid w:val="00F7410B"/>
    <w:rsid w:val="00F741BD"/>
    <w:rsid w:val="00F744D5"/>
    <w:rsid w:val="00F745D3"/>
    <w:rsid w:val="00F74CF0"/>
    <w:rsid w:val="00F74ED5"/>
    <w:rsid w:val="00F751B7"/>
    <w:rsid w:val="00F75712"/>
    <w:rsid w:val="00F75755"/>
    <w:rsid w:val="00F757D2"/>
    <w:rsid w:val="00F759E2"/>
    <w:rsid w:val="00F7645D"/>
    <w:rsid w:val="00F76762"/>
    <w:rsid w:val="00F773F5"/>
    <w:rsid w:val="00F77408"/>
    <w:rsid w:val="00F777E0"/>
    <w:rsid w:val="00F77C2D"/>
    <w:rsid w:val="00F77E04"/>
    <w:rsid w:val="00F806BD"/>
    <w:rsid w:val="00F808FC"/>
    <w:rsid w:val="00F80A01"/>
    <w:rsid w:val="00F80A89"/>
    <w:rsid w:val="00F80A8F"/>
    <w:rsid w:val="00F80B88"/>
    <w:rsid w:val="00F810D8"/>
    <w:rsid w:val="00F8130A"/>
    <w:rsid w:val="00F81524"/>
    <w:rsid w:val="00F8186E"/>
    <w:rsid w:val="00F821E3"/>
    <w:rsid w:val="00F8222F"/>
    <w:rsid w:val="00F82999"/>
    <w:rsid w:val="00F82C73"/>
    <w:rsid w:val="00F83353"/>
    <w:rsid w:val="00F833CC"/>
    <w:rsid w:val="00F83446"/>
    <w:rsid w:val="00F83AC9"/>
    <w:rsid w:val="00F83D9B"/>
    <w:rsid w:val="00F8404B"/>
    <w:rsid w:val="00F8415E"/>
    <w:rsid w:val="00F84380"/>
    <w:rsid w:val="00F84383"/>
    <w:rsid w:val="00F843FB"/>
    <w:rsid w:val="00F84742"/>
    <w:rsid w:val="00F84DB9"/>
    <w:rsid w:val="00F8500D"/>
    <w:rsid w:val="00F85157"/>
    <w:rsid w:val="00F85390"/>
    <w:rsid w:val="00F856AF"/>
    <w:rsid w:val="00F85718"/>
    <w:rsid w:val="00F8599F"/>
    <w:rsid w:val="00F863EA"/>
    <w:rsid w:val="00F86632"/>
    <w:rsid w:val="00F86D37"/>
    <w:rsid w:val="00F86D90"/>
    <w:rsid w:val="00F870AD"/>
    <w:rsid w:val="00F870E4"/>
    <w:rsid w:val="00F871A2"/>
    <w:rsid w:val="00F871A3"/>
    <w:rsid w:val="00F872FD"/>
    <w:rsid w:val="00F87BCD"/>
    <w:rsid w:val="00F87DEC"/>
    <w:rsid w:val="00F87F8D"/>
    <w:rsid w:val="00F90354"/>
    <w:rsid w:val="00F90437"/>
    <w:rsid w:val="00F90624"/>
    <w:rsid w:val="00F90643"/>
    <w:rsid w:val="00F90B20"/>
    <w:rsid w:val="00F90CE3"/>
    <w:rsid w:val="00F91226"/>
    <w:rsid w:val="00F91759"/>
    <w:rsid w:val="00F91795"/>
    <w:rsid w:val="00F91892"/>
    <w:rsid w:val="00F918AB"/>
    <w:rsid w:val="00F91928"/>
    <w:rsid w:val="00F91A13"/>
    <w:rsid w:val="00F91A35"/>
    <w:rsid w:val="00F91EA0"/>
    <w:rsid w:val="00F9201E"/>
    <w:rsid w:val="00F92100"/>
    <w:rsid w:val="00F9262C"/>
    <w:rsid w:val="00F92A59"/>
    <w:rsid w:val="00F932BB"/>
    <w:rsid w:val="00F936FF"/>
    <w:rsid w:val="00F94058"/>
    <w:rsid w:val="00F94358"/>
    <w:rsid w:val="00F9468A"/>
    <w:rsid w:val="00F94A70"/>
    <w:rsid w:val="00F94E1D"/>
    <w:rsid w:val="00F95115"/>
    <w:rsid w:val="00F9517E"/>
    <w:rsid w:val="00F952E0"/>
    <w:rsid w:val="00F95533"/>
    <w:rsid w:val="00F9597B"/>
    <w:rsid w:val="00F959D4"/>
    <w:rsid w:val="00F95B17"/>
    <w:rsid w:val="00F95CCC"/>
    <w:rsid w:val="00F96711"/>
    <w:rsid w:val="00F967AE"/>
    <w:rsid w:val="00F96E34"/>
    <w:rsid w:val="00F96FAE"/>
    <w:rsid w:val="00F972A2"/>
    <w:rsid w:val="00F97419"/>
    <w:rsid w:val="00F97A09"/>
    <w:rsid w:val="00F97B0F"/>
    <w:rsid w:val="00F97B51"/>
    <w:rsid w:val="00F97D72"/>
    <w:rsid w:val="00F97EB5"/>
    <w:rsid w:val="00F97F2E"/>
    <w:rsid w:val="00F97F7E"/>
    <w:rsid w:val="00FA0059"/>
    <w:rsid w:val="00FA006C"/>
    <w:rsid w:val="00FA05BA"/>
    <w:rsid w:val="00FA075B"/>
    <w:rsid w:val="00FA09CB"/>
    <w:rsid w:val="00FA09D2"/>
    <w:rsid w:val="00FA16DD"/>
    <w:rsid w:val="00FA1982"/>
    <w:rsid w:val="00FA1BE6"/>
    <w:rsid w:val="00FA1D0E"/>
    <w:rsid w:val="00FA2496"/>
    <w:rsid w:val="00FA2590"/>
    <w:rsid w:val="00FA2ADD"/>
    <w:rsid w:val="00FA2CA5"/>
    <w:rsid w:val="00FA3D36"/>
    <w:rsid w:val="00FA3DC2"/>
    <w:rsid w:val="00FA4582"/>
    <w:rsid w:val="00FA4807"/>
    <w:rsid w:val="00FA4C65"/>
    <w:rsid w:val="00FA5781"/>
    <w:rsid w:val="00FA6098"/>
    <w:rsid w:val="00FA64A2"/>
    <w:rsid w:val="00FA66DD"/>
    <w:rsid w:val="00FA67D2"/>
    <w:rsid w:val="00FA68E7"/>
    <w:rsid w:val="00FA6CA0"/>
    <w:rsid w:val="00FA7027"/>
    <w:rsid w:val="00FA715A"/>
    <w:rsid w:val="00FA7A96"/>
    <w:rsid w:val="00FA7AF6"/>
    <w:rsid w:val="00FA7BF2"/>
    <w:rsid w:val="00FA7D43"/>
    <w:rsid w:val="00FA7D90"/>
    <w:rsid w:val="00FA7D96"/>
    <w:rsid w:val="00FA7DC4"/>
    <w:rsid w:val="00FAE0D3"/>
    <w:rsid w:val="00FB00BC"/>
    <w:rsid w:val="00FB021C"/>
    <w:rsid w:val="00FB05FD"/>
    <w:rsid w:val="00FB0662"/>
    <w:rsid w:val="00FB10F7"/>
    <w:rsid w:val="00FB111B"/>
    <w:rsid w:val="00FB13BA"/>
    <w:rsid w:val="00FB14C1"/>
    <w:rsid w:val="00FB1541"/>
    <w:rsid w:val="00FB1C6E"/>
    <w:rsid w:val="00FB1D42"/>
    <w:rsid w:val="00FB1D63"/>
    <w:rsid w:val="00FB1DEE"/>
    <w:rsid w:val="00FB2732"/>
    <w:rsid w:val="00FB281C"/>
    <w:rsid w:val="00FB2A22"/>
    <w:rsid w:val="00FB2AF9"/>
    <w:rsid w:val="00FB2DEE"/>
    <w:rsid w:val="00FB2E6F"/>
    <w:rsid w:val="00FB2E9F"/>
    <w:rsid w:val="00FB2EA0"/>
    <w:rsid w:val="00FB34D6"/>
    <w:rsid w:val="00FB3807"/>
    <w:rsid w:val="00FB3D69"/>
    <w:rsid w:val="00FB4130"/>
    <w:rsid w:val="00FB430F"/>
    <w:rsid w:val="00FB4579"/>
    <w:rsid w:val="00FB46F4"/>
    <w:rsid w:val="00FB4A3F"/>
    <w:rsid w:val="00FB4D18"/>
    <w:rsid w:val="00FB50F5"/>
    <w:rsid w:val="00FB5887"/>
    <w:rsid w:val="00FB5BA2"/>
    <w:rsid w:val="00FB5C07"/>
    <w:rsid w:val="00FB5E43"/>
    <w:rsid w:val="00FB650A"/>
    <w:rsid w:val="00FB696F"/>
    <w:rsid w:val="00FB6AE0"/>
    <w:rsid w:val="00FB6B7A"/>
    <w:rsid w:val="00FB6CBC"/>
    <w:rsid w:val="00FB72FD"/>
    <w:rsid w:val="00FB7377"/>
    <w:rsid w:val="00FB758A"/>
    <w:rsid w:val="00FB75E3"/>
    <w:rsid w:val="00FB7966"/>
    <w:rsid w:val="00FB7A22"/>
    <w:rsid w:val="00FB7B60"/>
    <w:rsid w:val="00FB7D88"/>
    <w:rsid w:val="00FC032D"/>
    <w:rsid w:val="00FC034B"/>
    <w:rsid w:val="00FC046C"/>
    <w:rsid w:val="00FC0555"/>
    <w:rsid w:val="00FC098C"/>
    <w:rsid w:val="00FC0A9F"/>
    <w:rsid w:val="00FC110F"/>
    <w:rsid w:val="00FC18E3"/>
    <w:rsid w:val="00FC1DF6"/>
    <w:rsid w:val="00FC2214"/>
    <w:rsid w:val="00FC2366"/>
    <w:rsid w:val="00FC263E"/>
    <w:rsid w:val="00FC290D"/>
    <w:rsid w:val="00FC2C48"/>
    <w:rsid w:val="00FC33E1"/>
    <w:rsid w:val="00FC35C3"/>
    <w:rsid w:val="00FC3E7D"/>
    <w:rsid w:val="00FC3FC9"/>
    <w:rsid w:val="00FC4574"/>
    <w:rsid w:val="00FC49C0"/>
    <w:rsid w:val="00FC4AE4"/>
    <w:rsid w:val="00FC4F46"/>
    <w:rsid w:val="00FC4FE4"/>
    <w:rsid w:val="00FC5144"/>
    <w:rsid w:val="00FC56D0"/>
    <w:rsid w:val="00FC56F9"/>
    <w:rsid w:val="00FC5A07"/>
    <w:rsid w:val="00FC5B0F"/>
    <w:rsid w:val="00FC5C73"/>
    <w:rsid w:val="00FC69E6"/>
    <w:rsid w:val="00FC6B56"/>
    <w:rsid w:val="00FC7410"/>
    <w:rsid w:val="00FC7C71"/>
    <w:rsid w:val="00FC7D49"/>
    <w:rsid w:val="00FC7F52"/>
    <w:rsid w:val="00FC7FC7"/>
    <w:rsid w:val="00FD0482"/>
    <w:rsid w:val="00FD0C67"/>
    <w:rsid w:val="00FD0F66"/>
    <w:rsid w:val="00FD12AD"/>
    <w:rsid w:val="00FD156D"/>
    <w:rsid w:val="00FD1592"/>
    <w:rsid w:val="00FD159D"/>
    <w:rsid w:val="00FD19F7"/>
    <w:rsid w:val="00FD1BFA"/>
    <w:rsid w:val="00FD20B4"/>
    <w:rsid w:val="00FD217B"/>
    <w:rsid w:val="00FD222E"/>
    <w:rsid w:val="00FD248C"/>
    <w:rsid w:val="00FD26B0"/>
    <w:rsid w:val="00FD28A7"/>
    <w:rsid w:val="00FD2CF4"/>
    <w:rsid w:val="00FD2E5B"/>
    <w:rsid w:val="00FD334B"/>
    <w:rsid w:val="00FD34C4"/>
    <w:rsid w:val="00FD3849"/>
    <w:rsid w:val="00FD39BD"/>
    <w:rsid w:val="00FD449D"/>
    <w:rsid w:val="00FD476F"/>
    <w:rsid w:val="00FD47E9"/>
    <w:rsid w:val="00FD4CF4"/>
    <w:rsid w:val="00FD4EA0"/>
    <w:rsid w:val="00FD4FAC"/>
    <w:rsid w:val="00FD5442"/>
    <w:rsid w:val="00FD58E8"/>
    <w:rsid w:val="00FD5D42"/>
    <w:rsid w:val="00FD62EC"/>
    <w:rsid w:val="00FD6347"/>
    <w:rsid w:val="00FD6682"/>
    <w:rsid w:val="00FD6B9F"/>
    <w:rsid w:val="00FD6C86"/>
    <w:rsid w:val="00FD6D20"/>
    <w:rsid w:val="00FD6D83"/>
    <w:rsid w:val="00FD745E"/>
    <w:rsid w:val="00FD75AE"/>
    <w:rsid w:val="00FD7915"/>
    <w:rsid w:val="00FD79CE"/>
    <w:rsid w:val="00FD7EDF"/>
    <w:rsid w:val="00FD7F45"/>
    <w:rsid w:val="00FE01E4"/>
    <w:rsid w:val="00FE0412"/>
    <w:rsid w:val="00FE052D"/>
    <w:rsid w:val="00FE0809"/>
    <w:rsid w:val="00FE08DF"/>
    <w:rsid w:val="00FE099B"/>
    <w:rsid w:val="00FE0DDA"/>
    <w:rsid w:val="00FE105A"/>
    <w:rsid w:val="00FE11D0"/>
    <w:rsid w:val="00FE16B0"/>
    <w:rsid w:val="00FE1861"/>
    <w:rsid w:val="00FE1E43"/>
    <w:rsid w:val="00FE2024"/>
    <w:rsid w:val="00FE208B"/>
    <w:rsid w:val="00FE209D"/>
    <w:rsid w:val="00FE2C97"/>
    <w:rsid w:val="00FE3136"/>
    <w:rsid w:val="00FE314D"/>
    <w:rsid w:val="00FE3848"/>
    <w:rsid w:val="00FE3924"/>
    <w:rsid w:val="00FE3C9F"/>
    <w:rsid w:val="00FE44F8"/>
    <w:rsid w:val="00FE45E0"/>
    <w:rsid w:val="00FE46CC"/>
    <w:rsid w:val="00FE47CC"/>
    <w:rsid w:val="00FE4A1E"/>
    <w:rsid w:val="00FE4BCD"/>
    <w:rsid w:val="00FE4C7D"/>
    <w:rsid w:val="00FE4EE9"/>
    <w:rsid w:val="00FE5016"/>
    <w:rsid w:val="00FE5568"/>
    <w:rsid w:val="00FE5736"/>
    <w:rsid w:val="00FE5772"/>
    <w:rsid w:val="00FE5DFF"/>
    <w:rsid w:val="00FE60B3"/>
    <w:rsid w:val="00FE65B1"/>
    <w:rsid w:val="00FE66C0"/>
    <w:rsid w:val="00FE6955"/>
    <w:rsid w:val="00FE6B72"/>
    <w:rsid w:val="00FE6C0E"/>
    <w:rsid w:val="00FE7565"/>
    <w:rsid w:val="00FE7E7B"/>
    <w:rsid w:val="00FF0036"/>
    <w:rsid w:val="00FF0169"/>
    <w:rsid w:val="00FF04F1"/>
    <w:rsid w:val="00FF0F01"/>
    <w:rsid w:val="00FF1230"/>
    <w:rsid w:val="00FF137F"/>
    <w:rsid w:val="00FF142C"/>
    <w:rsid w:val="00FF162C"/>
    <w:rsid w:val="00FF1638"/>
    <w:rsid w:val="00FF17D0"/>
    <w:rsid w:val="00FF1D13"/>
    <w:rsid w:val="00FF1DAC"/>
    <w:rsid w:val="00FF1F33"/>
    <w:rsid w:val="00FF222C"/>
    <w:rsid w:val="00FF225E"/>
    <w:rsid w:val="00FF251E"/>
    <w:rsid w:val="00FF2527"/>
    <w:rsid w:val="00FF2658"/>
    <w:rsid w:val="00FF27B5"/>
    <w:rsid w:val="00FF345A"/>
    <w:rsid w:val="00FF357A"/>
    <w:rsid w:val="00FF3935"/>
    <w:rsid w:val="00FF3CD0"/>
    <w:rsid w:val="00FF44D1"/>
    <w:rsid w:val="00FF4529"/>
    <w:rsid w:val="00FF4B89"/>
    <w:rsid w:val="00FF4F26"/>
    <w:rsid w:val="00FF53BE"/>
    <w:rsid w:val="00FF5957"/>
    <w:rsid w:val="00FF5B0A"/>
    <w:rsid w:val="00FF67B3"/>
    <w:rsid w:val="00FF695C"/>
    <w:rsid w:val="00FF6BFB"/>
    <w:rsid w:val="00FF6DFA"/>
    <w:rsid w:val="00FF7194"/>
    <w:rsid w:val="00FF723B"/>
    <w:rsid w:val="00FF760F"/>
    <w:rsid w:val="00FF76B9"/>
    <w:rsid w:val="00FF79B0"/>
    <w:rsid w:val="00FF7E3D"/>
    <w:rsid w:val="0104DC6E"/>
    <w:rsid w:val="010E65ED"/>
    <w:rsid w:val="0110BC93"/>
    <w:rsid w:val="0124D0A3"/>
    <w:rsid w:val="012CFCF5"/>
    <w:rsid w:val="013DA37E"/>
    <w:rsid w:val="0157B114"/>
    <w:rsid w:val="01A65FCE"/>
    <w:rsid w:val="01A91F2A"/>
    <w:rsid w:val="01BD91AC"/>
    <w:rsid w:val="01C8FE93"/>
    <w:rsid w:val="01C917FD"/>
    <w:rsid w:val="01C94329"/>
    <w:rsid w:val="0214D530"/>
    <w:rsid w:val="022C5A46"/>
    <w:rsid w:val="023F4C61"/>
    <w:rsid w:val="02436A29"/>
    <w:rsid w:val="024AB0C3"/>
    <w:rsid w:val="024E7081"/>
    <w:rsid w:val="025DFED0"/>
    <w:rsid w:val="026EFB90"/>
    <w:rsid w:val="0275A99B"/>
    <w:rsid w:val="027FE9B9"/>
    <w:rsid w:val="02804900"/>
    <w:rsid w:val="029453C3"/>
    <w:rsid w:val="0296C528"/>
    <w:rsid w:val="02A6F9DF"/>
    <w:rsid w:val="02B92B9E"/>
    <w:rsid w:val="02CCAE23"/>
    <w:rsid w:val="02D01A9A"/>
    <w:rsid w:val="02D33249"/>
    <w:rsid w:val="02E32C54"/>
    <w:rsid w:val="02E51EFC"/>
    <w:rsid w:val="02EB5E47"/>
    <w:rsid w:val="030210AB"/>
    <w:rsid w:val="03370F98"/>
    <w:rsid w:val="033A1B17"/>
    <w:rsid w:val="0351502B"/>
    <w:rsid w:val="035C5A5A"/>
    <w:rsid w:val="0364385D"/>
    <w:rsid w:val="036E3F1B"/>
    <w:rsid w:val="03C09072"/>
    <w:rsid w:val="03C22DB1"/>
    <w:rsid w:val="03C86B24"/>
    <w:rsid w:val="03CAB187"/>
    <w:rsid w:val="03D27D4C"/>
    <w:rsid w:val="03DDF8AC"/>
    <w:rsid w:val="03E0BD7B"/>
    <w:rsid w:val="03EA26AE"/>
    <w:rsid w:val="0403C171"/>
    <w:rsid w:val="0423742A"/>
    <w:rsid w:val="042F12E9"/>
    <w:rsid w:val="043394A8"/>
    <w:rsid w:val="045527B6"/>
    <w:rsid w:val="04567BC6"/>
    <w:rsid w:val="046A1AB8"/>
    <w:rsid w:val="047E002C"/>
    <w:rsid w:val="0496FC33"/>
    <w:rsid w:val="04A9B18C"/>
    <w:rsid w:val="04B4E61F"/>
    <w:rsid w:val="04B63A0D"/>
    <w:rsid w:val="04BEF75C"/>
    <w:rsid w:val="04E45BE5"/>
    <w:rsid w:val="04E832E1"/>
    <w:rsid w:val="050DD208"/>
    <w:rsid w:val="0510D2C1"/>
    <w:rsid w:val="0511047C"/>
    <w:rsid w:val="05123B97"/>
    <w:rsid w:val="05180DE8"/>
    <w:rsid w:val="0525DFAF"/>
    <w:rsid w:val="05384D95"/>
    <w:rsid w:val="054C08A2"/>
    <w:rsid w:val="057F4D79"/>
    <w:rsid w:val="05855C85"/>
    <w:rsid w:val="058D5F50"/>
    <w:rsid w:val="059578A0"/>
    <w:rsid w:val="05A7C307"/>
    <w:rsid w:val="05D69FA7"/>
    <w:rsid w:val="05F0AD5C"/>
    <w:rsid w:val="05FB9DC6"/>
    <w:rsid w:val="0636BD19"/>
    <w:rsid w:val="0644BFA6"/>
    <w:rsid w:val="06588BF2"/>
    <w:rsid w:val="0663CE5F"/>
    <w:rsid w:val="06A3DBA5"/>
    <w:rsid w:val="06C9C7D2"/>
    <w:rsid w:val="06D3138A"/>
    <w:rsid w:val="06DA6081"/>
    <w:rsid w:val="0719A2DF"/>
    <w:rsid w:val="071DF2DF"/>
    <w:rsid w:val="0725E76F"/>
    <w:rsid w:val="0753DF2D"/>
    <w:rsid w:val="0761BC2D"/>
    <w:rsid w:val="07924610"/>
    <w:rsid w:val="07A0010F"/>
    <w:rsid w:val="07A17356"/>
    <w:rsid w:val="07DF02BB"/>
    <w:rsid w:val="07E1FEA2"/>
    <w:rsid w:val="07FADF7C"/>
    <w:rsid w:val="080A83CA"/>
    <w:rsid w:val="081C630C"/>
    <w:rsid w:val="081D5C07"/>
    <w:rsid w:val="08237C67"/>
    <w:rsid w:val="082E8330"/>
    <w:rsid w:val="08398968"/>
    <w:rsid w:val="083B2FD5"/>
    <w:rsid w:val="0852AEDA"/>
    <w:rsid w:val="08537BDB"/>
    <w:rsid w:val="085B3338"/>
    <w:rsid w:val="08639EF9"/>
    <w:rsid w:val="088E7CAA"/>
    <w:rsid w:val="0893B2FB"/>
    <w:rsid w:val="089A2FFD"/>
    <w:rsid w:val="08AA7198"/>
    <w:rsid w:val="08CE30C2"/>
    <w:rsid w:val="08E4249C"/>
    <w:rsid w:val="08E882D4"/>
    <w:rsid w:val="08EA7386"/>
    <w:rsid w:val="08F811AF"/>
    <w:rsid w:val="08FF3FB5"/>
    <w:rsid w:val="090FD9DF"/>
    <w:rsid w:val="092B2307"/>
    <w:rsid w:val="096233B2"/>
    <w:rsid w:val="096A8097"/>
    <w:rsid w:val="0991C2A9"/>
    <w:rsid w:val="09964F29"/>
    <w:rsid w:val="09AB5C65"/>
    <w:rsid w:val="09ADBBB6"/>
    <w:rsid w:val="09ADBF93"/>
    <w:rsid w:val="09C72545"/>
    <w:rsid w:val="09CA06B5"/>
    <w:rsid w:val="09DD94D4"/>
    <w:rsid w:val="09DE0387"/>
    <w:rsid w:val="09E12331"/>
    <w:rsid w:val="09EBA61F"/>
    <w:rsid w:val="0A27B5CC"/>
    <w:rsid w:val="0A2A6223"/>
    <w:rsid w:val="0A333A99"/>
    <w:rsid w:val="0A4450E4"/>
    <w:rsid w:val="0A45F23A"/>
    <w:rsid w:val="0A482BF0"/>
    <w:rsid w:val="0A5B057F"/>
    <w:rsid w:val="0A6F6B8A"/>
    <w:rsid w:val="0A7171D0"/>
    <w:rsid w:val="0A7D83AF"/>
    <w:rsid w:val="0A9AF099"/>
    <w:rsid w:val="0AA2541B"/>
    <w:rsid w:val="0AB0A4A7"/>
    <w:rsid w:val="0AB5E557"/>
    <w:rsid w:val="0AC86DD6"/>
    <w:rsid w:val="0AEA88F5"/>
    <w:rsid w:val="0AEB13B7"/>
    <w:rsid w:val="0AF053A6"/>
    <w:rsid w:val="0AF718EF"/>
    <w:rsid w:val="0AFE6D5A"/>
    <w:rsid w:val="0B0ACDE5"/>
    <w:rsid w:val="0B1FBD4D"/>
    <w:rsid w:val="0B302DC7"/>
    <w:rsid w:val="0B40537D"/>
    <w:rsid w:val="0B60AA4D"/>
    <w:rsid w:val="0BD66042"/>
    <w:rsid w:val="0BE5DAB0"/>
    <w:rsid w:val="0BF58A67"/>
    <w:rsid w:val="0C01D24E"/>
    <w:rsid w:val="0C0930A7"/>
    <w:rsid w:val="0C3920B6"/>
    <w:rsid w:val="0C3A35A2"/>
    <w:rsid w:val="0C63D20F"/>
    <w:rsid w:val="0C69086C"/>
    <w:rsid w:val="0C9DA103"/>
    <w:rsid w:val="0CB216B4"/>
    <w:rsid w:val="0CB25008"/>
    <w:rsid w:val="0CBC8582"/>
    <w:rsid w:val="0CD63C93"/>
    <w:rsid w:val="0CDDAD56"/>
    <w:rsid w:val="0CE4FE4C"/>
    <w:rsid w:val="0CEFF3BC"/>
    <w:rsid w:val="0D28E1BE"/>
    <w:rsid w:val="0D3CF734"/>
    <w:rsid w:val="0D5771AF"/>
    <w:rsid w:val="0D625A0A"/>
    <w:rsid w:val="0DB4CF2B"/>
    <w:rsid w:val="0DDCC816"/>
    <w:rsid w:val="0DE2DB8A"/>
    <w:rsid w:val="0DF054CA"/>
    <w:rsid w:val="0DF1AD98"/>
    <w:rsid w:val="0DF935D6"/>
    <w:rsid w:val="0E0BF77E"/>
    <w:rsid w:val="0E16B8E2"/>
    <w:rsid w:val="0E256223"/>
    <w:rsid w:val="0E4AB9CD"/>
    <w:rsid w:val="0E5357EE"/>
    <w:rsid w:val="0E602761"/>
    <w:rsid w:val="0E6C2501"/>
    <w:rsid w:val="0E6EEBE5"/>
    <w:rsid w:val="0E7BDF45"/>
    <w:rsid w:val="0E8C0D8A"/>
    <w:rsid w:val="0EB6F691"/>
    <w:rsid w:val="0EC76296"/>
    <w:rsid w:val="0EF4037D"/>
    <w:rsid w:val="0F3F692F"/>
    <w:rsid w:val="0F4502DE"/>
    <w:rsid w:val="0F5B25E7"/>
    <w:rsid w:val="0F5E41F5"/>
    <w:rsid w:val="0F6521BA"/>
    <w:rsid w:val="0F76F845"/>
    <w:rsid w:val="0F92C5E5"/>
    <w:rsid w:val="0F9E5730"/>
    <w:rsid w:val="0FBC4EDC"/>
    <w:rsid w:val="0FFEDDAA"/>
    <w:rsid w:val="100C6D58"/>
    <w:rsid w:val="101D87EC"/>
    <w:rsid w:val="1029AF8E"/>
    <w:rsid w:val="103700DF"/>
    <w:rsid w:val="108078B2"/>
    <w:rsid w:val="10C2C7D7"/>
    <w:rsid w:val="10F11188"/>
    <w:rsid w:val="10F8080A"/>
    <w:rsid w:val="1125DEC5"/>
    <w:rsid w:val="112A5B7C"/>
    <w:rsid w:val="114C4899"/>
    <w:rsid w:val="11600F09"/>
    <w:rsid w:val="1170B238"/>
    <w:rsid w:val="117FA3C0"/>
    <w:rsid w:val="11809F7A"/>
    <w:rsid w:val="118A9C9F"/>
    <w:rsid w:val="119F3537"/>
    <w:rsid w:val="11AC7FBA"/>
    <w:rsid w:val="11C5947B"/>
    <w:rsid w:val="11CCDB35"/>
    <w:rsid w:val="11D7B774"/>
    <w:rsid w:val="11E0581D"/>
    <w:rsid w:val="12047303"/>
    <w:rsid w:val="1215E2F3"/>
    <w:rsid w:val="12165CF9"/>
    <w:rsid w:val="12214376"/>
    <w:rsid w:val="122EDDA1"/>
    <w:rsid w:val="123DC101"/>
    <w:rsid w:val="1259A58F"/>
    <w:rsid w:val="12764F18"/>
    <w:rsid w:val="127B189A"/>
    <w:rsid w:val="1283BE10"/>
    <w:rsid w:val="12A053EB"/>
    <w:rsid w:val="12DEBCEC"/>
    <w:rsid w:val="131034F5"/>
    <w:rsid w:val="131803C0"/>
    <w:rsid w:val="132142FA"/>
    <w:rsid w:val="132D78AD"/>
    <w:rsid w:val="1336A80E"/>
    <w:rsid w:val="1347BC9A"/>
    <w:rsid w:val="13872B80"/>
    <w:rsid w:val="13933999"/>
    <w:rsid w:val="13938BFC"/>
    <w:rsid w:val="13ABF0B3"/>
    <w:rsid w:val="13B055D9"/>
    <w:rsid w:val="13E7D2E2"/>
    <w:rsid w:val="1420E8EE"/>
    <w:rsid w:val="14357667"/>
    <w:rsid w:val="145B922B"/>
    <w:rsid w:val="145F5D5E"/>
    <w:rsid w:val="148AA507"/>
    <w:rsid w:val="14A35A30"/>
    <w:rsid w:val="14A583AD"/>
    <w:rsid w:val="14A7318C"/>
    <w:rsid w:val="14A9A1E4"/>
    <w:rsid w:val="14AAB9A0"/>
    <w:rsid w:val="14ADC37E"/>
    <w:rsid w:val="14B6EE91"/>
    <w:rsid w:val="14BB9A0C"/>
    <w:rsid w:val="14C4BA56"/>
    <w:rsid w:val="14D98631"/>
    <w:rsid w:val="14E38A30"/>
    <w:rsid w:val="14E743BE"/>
    <w:rsid w:val="1505D46E"/>
    <w:rsid w:val="150CBDCA"/>
    <w:rsid w:val="154765E0"/>
    <w:rsid w:val="155D6D48"/>
    <w:rsid w:val="15608FFD"/>
    <w:rsid w:val="15663C48"/>
    <w:rsid w:val="157AF43F"/>
    <w:rsid w:val="158455E3"/>
    <w:rsid w:val="15993664"/>
    <w:rsid w:val="15AF5AC5"/>
    <w:rsid w:val="15D574EF"/>
    <w:rsid w:val="15FDA7E6"/>
    <w:rsid w:val="160BF8FF"/>
    <w:rsid w:val="162FA885"/>
    <w:rsid w:val="163C372A"/>
    <w:rsid w:val="1642E2FC"/>
    <w:rsid w:val="165C33D5"/>
    <w:rsid w:val="165EBBD2"/>
    <w:rsid w:val="1677AC63"/>
    <w:rsid w:val="1682C095"/>
    <w:rsid w:val="16E0F1D0"/>
    <w:rsid w:val="16E1A564"/>
    <w:rsid w:val="16E40CB1"/>
    <w:rsid w:val="16E95DEF"/>
    <w:rsid w:val="16EED908"/>
    <w:rsid w:val="172D4D32"/>
    <w:rsid w:val="172E31B3"/>
    <w:rsid w:val="172EBF70"/>
    <w:rsid w:val="175B64D1"/>
    <w:rsid w:val="17726858"/>
    <w:rsid w:val="17726EF3"/>
    <w:rsid w:val="1772D6E6"/>
    <w:rsid w:val="177DEEB5"/>
    <w:rsid w:val="1783C3CE"/>
    <w:rsid w:val="17920AEE"/>
    <w:rsid w:val="17CF69A4"/>
    <w:rsid w:val="17E58E0B"/>
    <w:rsid w:val="17E9ACE9"/>
    <w:rsid w:val="17EAE99C"/>
    <w:rsid w:val="1815F383"/>
    <w:rsid w:val="183C3DA3"/>
    <w:rsid w:val="185C6C14"/>
    <w:rsid w:val="1861A53C"/>
    <w:rsid w:val="1895F379"/>
    <w:rsid w:val="18994566"/>
    <w:rsid w:val="189A91AC"/>
    <w:rsid w:val="18A88FF3"/>
    <w:rsid w:val="18A915AD"/>
    <w:rsid w:val="18DA3377"/>
    <w:rsid w:val="18DA79FC"/>
    <w:rsid w:val="18EF7C01"/>
    <w:rsid w:val="18FE4DFD"/>
    <w:rsid w:val="1909AA5D"/>
    <w:rsid w:val="191155BD"/>
    <w:rsid w:val="1917F924"/>
    <w:rsid w:val="191EC6D9"/>
    <w:rsid w:val="195DF99C"/>
    <w:rsid w:val="196A2A7B"/>
    <w:rsid w:val="196E008E"/>
    <w:rsid w:val="19740637"/>
    <w:rsid w:val="197FF002"/>
    <w:rsid w:val="19B6DBF3"/>
    <w:rsid w:val="19CC80B5"/>
    <w:rsid w:val="19D49F85"/>
    <w:rsid w:val="19EA0F9E"/>
    <w:rsid w:val="19FBA76E"/>
    <w:rsid w:val="1A192B12"/>
    <w:rsid w:val="1A2E2C73"/>
    <w:rsid w:val="1A328418"/>
    <w:rsid w:val="1A3CC2EB"/>
    <w:rsid w:val="1A711B5A"/>
    <w:rsid w:val="1A748A06"/>
    <w:rsid w:val="1A8FA7DD"/>
    <w:rsid w:val="1AA6F997"/>
    <w:rsid w:val="1AB228F8"/>
    <w:rsid w:val="1AB71AAB"/>
    <w:rsid w:val="1AD5C28F"/>
    <w:rsid w:val="1ADF8049"/>
    <w:rsid w:val="1AE6E1BB"/>
    <w:rsid w:val="1B169601"/>
    <w:rsid w:val="1B341DE4"/>
    <w:rsid w:val="1B36985F"/>
    <w:rsid w:val="1B372351"/>
    <w:rsid w:val="1B527364"/>
    <w:rsid w:val="1B6D521D"/>
    <w:rsid w:val="1B76273A"/>
    <w:rsid w:val="1B7E376E"/>
    <w:rsid w:val="1B91E3E9"/>
    <w:rsid w:val="1B94E18A"/>
    <w:rsid w:val="1BA8C593"/>
    <w:rsid w:val="1BAFB5FF"/>
    <w:rsid w:val="1BBE6E5C"/>
    <w:rsid w:val="1BC1CA01"/>
    <w:rsid w:val="1BC2B41A"/>
    <w:rsid w:val="1BDD6E1D"/>
    <w:rsid w:val="1BE0E166"/>
    <w:rsid w:val="1BE15E2C"/>
    <w:rsid w:val="1C03313E"/>
    <w:rsid w:val="1C10B2A9"/>
    <w:rsid w:val="1C1DF8E0"/>
    <w:rsid w:val="1C470A10"/>
    <w:rsid w:val="1C4A3885"/>
    <w:rsid w:val="1C5E4924"/>
    <w:rsid w:val="1CA3455B"/>
    <w:rsid w:val="1CB64610"/>
    <w:rsid w:val="1CB78C27"/>
    <w:rsid w:val="1CBBCCDB"/>
    <w:rsid w:val="1CF21A28"/>
    <w:rsid w:val="1CF79DB2"/>
    <w:rsid w:val="1D0320B3"/>
    <w:rsid w:val="1D0CEE76"/>
    <w:rsid w:val="1D263084"/>
    <w:rsid w:val="1D33C693"/>
    <w:rsid w:val="1D458C05"/>
    <w:rsid w:val="1D6F20D3"/>
    <w:rsid w:val="1D6FF7FF"/>
    <w:rsid w:val="1D71C228"/>
    <w:rsid w:val="1D7CB1C7"/>
    <w:rsid w:val="1D9A72C1"/>
    <w:rsid w:val="1D9A9423"/>
    <w:rsid w:val="1DADAB71"/>
    <w:rsid w:val="1DB71653"/>
    <w:rsid w:val="1DC2EC6C"/>
    <w:rsid w:val="1DCED7D3"/>
    <w:rsid w:val="1DDB6E40"/>
    <w:rsid w:val="1DF658DD"/>
    <w:rsid w:val="1E041754"/>
    <w:rsid w:val="1E0D698A"/>
    <w:rsid w:val="1E1EEF76"/>
    <w:rsid w:val="1E204ED4"/>
    <w:rsid w:val="1E5428BF"/>
    <w:rsid w:val="1E838DE6"/>
    <w:rsid w:val="1E8AD4AE"/>
    <w:rsid w:val="1E8DE37E"/>
    <w:rsid w:val="1E8DF48E"/>
    <w:rsid w:val="1E8E1936"/>
    <w:rsid w:val="1E94F431"/>
    <w:rsid w:val="1E95D22E"/>
    <w:rsid w:val="1EA416B7"/>
    <w:rsid w:val="1EC66404"/>
    <w:rsid w:val="1EC7FC68"/>
    <w:rsid w:val="1EC8C7D2"/>
    <w:rsid w:val="1ECBEA1C"/>
    <w:rsid w:val="1ED47321"/>
    <w:rsid w:val="1F053E6D"/>
    <w:rsid w:val="1F3C7983"/>
    <w:rsid w:val="1F3D07A7"/>
    <w:rsid w:val="1F579421"/>
    <w:rsid w:val="1F6926CC"/>
    <w:rsid w:val="1F7AB1BD"/>
    <w:rsid w:val="1F7B5F90"/>
    <w:rsid w:val="1F7CF08C"/>
    <w:rsid w:val="1F8ED593"/>
    <w:rsid w:val="1FB43562"/>
    <w:rsid w:val="1FD37557"/>
    <w:rsid w:val="20005675"/>
    <w:rsid w:val="200D5928"/>
    <w:rsid w:val="2011ADAA"/>
    <w:rsid w:val="203AD310"/>
    <w:rsid w:val="204FD820"/>
    <w:rsid w:val="20811EFF"/>
    <w:rsid w:val="2085893D"/>
    <w:rsid w:val="208AA4DB"/>
    <w:rsid w:val="208ABAA2"/>
    <w:rsid w:val="2095407C"/>
    <w:rsid w:val="20A6C5B8"/>
    <w:rsid w:val="20ABA007"/>
    <w:rsid w:val="20FA4461"/>
    <w:rsid w:val="2105AD00"/>
    <w:rsid w:val="2121A914"/>
    <w:rsid w:val="21267AA8"/>
    <w:rsid w:val="212FC17C"/>
    <w:rsid w:val="216B29B2"/>
    <w:rsid w:val="216E8618"/>
    <w:rsid w:val="219B8A75"/>
    <w:rsid w:val="21A15854"/>
    <w:rsid w:val="21B7240E"/>
    <w:rsid w:val="21BBB961"/>
    <w:rsid w:val="21C7AE74"/>
    <w:rsid w:val="21F60FFC"/>
    <w:rsid w:val="22024FDD"/>
    <w:rsid w:val="2203D850"/>
    <w:rsid w:val="2219C56D"/>
    <w:rsid w:val="22293FFD"/>
    <w:rsid w:val="2230C96C"/>
    <w:rsid w:val="224DA8C3"/>
    <w:rsid w:val="225B72D6"/>
    <w:rsid w:val="228B1705"/>
    <w:rsid w:val="22A09FC0"/>
    <w:rsid w:val="22E7904E"/>
    <w:rsid w:val="23028D65"/>
    <w:rsid w:val="2337EBBE"/>
    <w:rsid w:val="23D98213"/>
    <w:rsid w:val="23F23C94"/>
    <w:rsid w:val="23F4F570"/>
    <w:rsid w:val="2400305B"/>
    <w:rsid w:val="2414139F"/>
    <w:rsid w:val="241AFDD6"/>
    <w:rsid w:val="24680BB2"/>
    <w:rsid w:val="2468148B"/>
    <w:rsid w:val="246DB1B3"/>
    <w:rsid w:val="24832210"/>
    <w:rsid w:val="2510BDA3"/>
    <w:rsid w:val="251DB6C4"/>
    <w:rsid w:val="25A31936"/>
    <w:rsid w:val="25A95B84"/>
    <w:rsid w:val="25AB48AC"/>
    <w:rsid w:val="25AF2D01"/>
    <w:rsid w:val="25BC1014"/>
    <w:rsid w:val="25CF4C02"/>
    <w:rsid w:val="25D4F8FB"/>
    <w:rsid w:val="25D5CD41"/>
    <w:rsid w:val="25E5D3C1"/>
    <w:rsid w:val="26235B36"/>
    <w:rsid w:val="264E9523"/>
    <w:rsid w:val="2660DDE1"/>
    <w:rsid w:val="2671D786"/>
    <w:rsid w:val="268CDD26"/>
    <w:rsid w:val="2699411E"/>
    <w:rsid w:val="26BC2BCB"/>
    <w:rsid w:val="26EE77CE"/>
    <w:rsid w:val="26F1A88B"/>
    <w:rsid w:val="27063FBF"/>
    <w:rsid w:val="270FA2AF"/>
    <w:rsid w:val="275AF1BB"/>
    <w:rsid w:val="27666ED7"/>
    <w:rsid w:val="2766D900"/>
    <w:rsid w:val="276EEB93"/>
    <w:rsid w:val="27955F71"/>
    <w:rsid w:val="2795AB35"/>
    <w:rsid w:val="279ABD7B"/>
    <w:rsid w:val="27A5C8CB"/>
    <w:rsid w:val="27AB4ADF"/>
    <w:rsid w:val="27BAB714"/>
    <w:rsid w:val="27C3A278"/>
    <w:rsid w:val="27CC0AD0"/>
    <w:rsid w:val="27DA8FB1"/>
    <w:rsid w:val="27F9E1BD"/>
    <w:rsid w:val="280A5E7A"/>
    <w:rsid w:val="28274C52"/>
    <w:rsid w:val="283D7D55"/>
    <w:rsid w:val="2867249E"/>
    <w:rsid w:val="28686C51"/>
    <w:rsid w:val="2870EA39"/>
    <w:rsid w:val="28810F69"/>
    <w:rsid w:val="288674E0"/>
    <w:rsid w:val="289DC2D6"/>
    <w:rsid w:val="28A66AB4"/>
    <w:rsid w:val="28A7DCA3"/>
    <w:rsid w:val="28A9EFF7"/>
    <w:rsid w:val="28B6652F"/>
    <w:rsid w:val="28D8DB63"/>
    <w:rsid w:val="28E0B328"/>
    <w:rsid w:val="28F6ACE4"/>
    <w:rsid w:val="28FF4CE9"/>
    <w:rsid w:val="2910FF9F"/>
    <w:rsid w:val="29871E8D"/>
    <w:rsid w:val="29A0D48E"/>
    <w:rsid w:val="29B0E57C"/>
    <w:rsid w:val="29E8A1F8"/>
    <w:rsid w:val="29E8C7AA"/>
    <w:rsid w:val="29EA3F3A"/>
    <w:rsid w:val="2A21F92A"/>
    <w:rsid w:val="2A33C608"/>
    <w:rsid w:val="2A6B5BA0"/>
    <w:rsid w:val="2A72B463"/>
    <w:rsid w:val="2A748FFD"/>
    <w:rsid w:val="2A8A3728"/>
    <w:rsid w:val="2A94C14D"/>
    <w:rsid w:val="2AB34087"/>
    <w:rsid w:val="2ABDCA81"/>
    <w:rsid w:val="2AD5E17C"/>
    <w:rsid w:val="2ADCE3B3"/>
    <w:rsid w:val="2AF98EE0"/>
    <w:rsid w:val="2B2019EF"/>
    <w:rsid w:val="2B24E2A0"/>
    <w:rsid w:val="2B26F1EB"/>
    <w:rsid w:val="2B3BD48A"/>
    <w:rsid w:val="2B58003C"/>
    <w:rsid w:val="2B607EEB"/>
    <w:rsid w:val="2B78AA2F"/>
    <w:rsid w:val="2B86D999"/>
    <w:rsid w:val="2B9636D3"/>
    <w:rsid w:val="2BA222DC"/>
    <w:rsid w:val="2BBC277F"/>
    <w:rsid w:val="2BCB5265"/>
    <w:rsid w:val="2C034B8C"/>
    <w:rsid w:val="2C195AE9"/>
    <w:rsid w:val="2C1C9BF9"/>
    <w:rsid w:val="2C264BCF"/>
    <w:rsid w:val="2C324528"/>
    <w:rsid w:val="2C5A9E64"/>
    <w:rsid w:val="2C5DA48C"/>
    <w:rsid w:val="2C7CB483"/>
    <w:rsid w:val="2C7E9703"/>
    <w:rsid w:val="2C8D7607"/>
    <w:rsid w:val="2C92655C"/>
    <w:rsid w:val="2C9DC7B6"/>
    <w:rsid w:val="2CABD181"/>
    <w:rsid w:val="2CD9B9CF"/>
    <w:rsid w:val="2CEB8EBF"/>
    <w:rsid w:val="2CF5F19D"/>
    <w:rsid w:val="2CFFC4F7"/>
    <w:rsid w:val="2D053C83"/>
    <w:rsid w:val="2D447346"/>
    <w:rsid w:val="2D4C4E87"/>
    <w:rsid w:val="2D82E7FE"/>
    <w:rsid w:val="2D883125"/>
    <w:rsid w:val="2DAF54C9"/>
    <w:rsid w:val="2DCC30A6"/>
    <w:rsid w:val="2DF7847C"/>
    <w:rsid w:val="2E02C37E"/>
    <w:rsid w:val="2E0FFF09"/>
    <w:rsid w:val="2E24B0C6"/>
    <w:rsid w:val="2E2A1393"/>
    <w:rsid w:val="2E361E8E"/>
    <w:rsid w:val="2E392B51"/>
    <w:rsid w:val="2E48D4E5"/>
    <w:rsid w:val="2E738935"/>
    <w:rsid w:val="2E87AF8D"/>
    <w:rsid w:val="2E934B67"/>
    <w:rsid w:val="2EA9AFB0"/>
    <w:rsid w:val="2EB5FB5A"/>
    <w:rsid w:val="2ED34B21"/>
    <w:rsid w:val="2EDF29EC"/>
    <w:rsid w:val="2EEA050E"/>
    <w:rsid w:val="2EF71772"/>
    <w:rsid w:val="2EFA0908"/>
    <w:rsid w:val="2F103C30"/>
    <w:rsid w:val="2F2272B2"/>
    <w:rsid w:val="2F42271D"/>
    <w:rsid w:val="2F44D723"/>
    <w:rsid w:val="2F4F95E4"/>
    <w:rsid w:val="2F5679DD"/>
    <w:rsid w:val="2F56DCF6"/>
    <w:rsid w:val="2F6D7E23"/>
    <w:rsid w:val="2F917B79"/>
    <w:rsid w:val="2FB20584"/>
    <w:rsid w:val="2FBE4707"/>
    <w:rsid w:val="2FCA383E"/>
    <w:rsid w:val="2FE9743B"/>
    <w:rsid w:val="2FFD41DF"/>
    <w:rsid w:val="30174E15"/>
    <w:rsid w:val="30187499"/>
    <w:rsid w:val="301BD85C"/>
    <w:rsid w:val="30544262"/>
    <w:rsid w:val="3056449B"/>
    <w:rsid w:val="30582055"/>
    <w:rsid w:val="3077C6B4"/>
    <w:rsid w:val="3081CABC"/>
    <w:rsid w:val="308D01F5"/>
    <w:rsid w:val="30AFE822"/>
    <w:rsid w:val="30B78D24"/>
    <w:rsid w:val="314DA4A5"/>
    <w:rsid w:val="31501B2F"/>
    <w:rsid w:val="3150613D"/>
    <w:rsid w:val="3167B76B"/>
    <w:rsid w:val="31B00480"/>
    <w:rsid w:val="31C2CA9C"/>
    <w:rsid w:val="31C3B1EB"/>
    <w:rsid w:val="31C4BAA0"/>
    <w:rsid w:val="31CAC4FC"/>
    <w:rsid w:val="31E17417"/>
    <w:rsid w:val="31E941E1"/>
    <w:rsid w:val="3206D5A2"/>
    <w:rsid w:val="3224C01C"/>
    <w:rsid w:val="3232B610"/>
    <w:rsid w:val="324A11A6"/>
    <w:rsid w:val="32762934"/>
    <w:rsid w:val="328411A8"/>
    <w:rsid w:val="3292F911"/>
    <w:rsid w:val="32A54632"/>
    <w:rsid w:val="32C3687C"/>
    <w:rsid w:val="32D22BC7"/>
    <w:rsid w:val="32EB0AA2"/>
    <w:rsid w:val="33066717"/>
    <w:rsid w:val="331C8185"/>
    <w:rsid w:val="33211139"/>
    <w:rsid w:val="332A62F0"/>
    <w:rsid w:val="33529D04"/>
    <w:rsid w:val="335AE77A"/>
    <w:rsid w:val="336231F5"/>
    <w:rsid w:val="336DADAC"/>
    <w:rsid w:val="3371CFD9"/>
    <w:rsid w:val="339175AC"/>
    <w:rsid w:val="33A04F53"/>
    <w:rsid w:val="33A5658A"/>
    <w:rsid w:val="33E0DEA1"/>
    <w:rsid w:val="3403CA0F"/>
    <w:rsid w:val="3414A0A9"/>
    <w:rsid w:val="3422F770"/>
    <w:rsid w:val="342BD059"/>
    <w:rsid w:val="3435D237"/>
    <w:rsid w:val="346506E6"/>
    <w:rsid w:val="3475DF39"/>
    <w:rsid w:val="3483963C"/>
    <w:rsid w:val="349602CE"/>
    <w:rsid w:val="34964B94"/>
    <w:rsid w:val="34BC3FE7"/>
    <w:rsid w:val="34C7FEB2"/>
    <w:rsid w:val="34F831DA"/>
    <w:rsid w:val="3520B907"/>
    <w:rsid w:val="3553CA51"/>
    <w:rsid w:val="3562A9F6"/>
    <w:rsid w:val="3563C250"/>
    <w:rsid w:val="35847205"/>
    <w:rsid w:val="3589A90F"/>
    <w:rsid w:val="358ED31C"/>
    <w:rsid w:val="35A563C6"/>
    <w:rsid w:val="35B5A4E2"/>
    <w:rsid w:val="35D0032E"/>
    <w:rsid w:val="35D2E25B"/>
    <w:rsid w:val="35EA0555"/>
    <w:rsid w:val="35EE4E37"/>
    <w:rsid w:val="36002D14"/>
    <w:rsid w:val="36051A5D"/>
    <w:rsid w:val="36064AAA"/>
    <w:rsid w:val="363D4421"/>
    <w:rsid w:val="366B3A14"/>
    <w:rsid w:val="3671B913"/>
    <w:rsid w:val="367E02DE"/>
    <w:rsid w:val="36833F1E"/>
    <w:rsid w:val="36AECED5"/>
    <w:rsid w:val="36D1CB75"/>
    <w:rsid w:val="37234B4D"/>
    <w:rsid w:val="3737383E"/>
    <w:rsid w:val="3764C2A0"/>
    <w:rsid w:val="37805AE9"/>
    <w:rsid w:val="378E5F68"/>
    <w:rsid w:val="3790AFBC"/>
    <w:rsid w:val="379BF74C"/>
    <w:rsid w:val="379EAE94"/>
    <w:rsid w:val="37AB9A56"/>
    <w:rsid w:val="37BEB52A"/>
    <w:rsid w:val="37D81551"/>
    <w:rsid w:val="37FA5117"/>
    <w:rsid w:val="37FD7B59"/>
    <w:rsid w:val="37FD9818"/>
    <w:rsid w:val="3829F4ED"/>
    <w:rsid w:val="382FC632"/>
    <w:rsid w:val="38373596"/>
    <w:rsid w:val="3848F181"/>
    <w:rsid w:val="387CC38D"/>
    <w:rsid w:val="38B30E9A"/>
    <w:rsid w:val="38BA749F"/>
    <w:rsid w:val="38CC04F2"/>
    <w:rsid w:val="38DFAB0C"/>
    <w:rsid w:val="38EDAE68"/>
    <w:rsid w:val="38FEB5D6"/>
    <w:rsid w:val="392A8D1B"/>
    <w:rsid w:val="393479AB"/>
    <w:rsid w:val="39471BDC"/>
    <w:rsid w:val="3951800C"/>
    <w:rsid w:val="3955EC54"/>
    <w:rsid w:val="395A7096"/>
    <w:rsid w:val="3967007D"/>
    <w:rsid w:val="398DD000"/>
    <w:rsid w:val="398E5511"/>
    <w:rsid w:val="399592C6"/>
    <w:rsid w:val="39B87B04"/>
    <w:rsid w:val="39CB4DB5"/>
    <w:rsid w:val="39CCBFDF"/>
    <w:rsid w:val="39D0E7D5"/>
    <w:rsid w:val="39D551E7"/>
    <w:rsid w:val="39E2E6AA"/>
    <w:rsid w:val="39E9D0F0"/>
    <w:rsid w:val="39F7AC17"/>
    <w:rsid w:val="3A027FC8"/>
    <w:rsid w:val="3A109C0A"/>
    <w:rsid w:val="3A14B198"/>
    <w:rsid w:val="3A1583BF"/>
    <w:rsid w:val="3A208665"/>
    <w:rsid w:val="3A28BCB5"/>
    <w:rsid w:val="3A38494E"/>
    <w:rsid w:val="3A646AB0"/>
    <w:rsid w:val="3A735D36"/>
    <w:rsid w:val="3A9D6826"/>
    <w:rsid w:val="3AC7E53A"/>
    <w:rsid w:val="3AE4B6C7"/>
    <w:rsid w:val="3AEEB6F4"/>
    <w:rsid w:val="3AFD04E7"/>
    <w:rsid w:val="3B0136BF"/>
    <w:rsid w:val="3B20A6B3"/>
    <w:rsid w:val="3B2DF937"/>
    <w:rsid w:val="3B557C50"/>
    <w:rsid w:val="3B9A25FF"/>
    <w:rsid w:val="3C18904F"/>
    <w:rsid w:val="3C2A0146"/>
    <w:rsid w:val="3C71A461"/>
    <w:rsid w:val="3C78BAD8"/>
    <w:rsid w:val="3C7E73B7"/>
    <w:rsid w:val="3C966F46"/>
    <w:rsid w:val="3C974708"/>
    <w:rsid w:val="3CB7FA57"/>
    <w:rsid w:val="3CBE1251"/>
    <w:rsid w:val="3CFB8034"/>
    <w:rsid w:val="3D10DAC4"/>
    <w:rsid w:val="3D211B4E"/>
    <w:rsid w:val="3D2683B6"/>
    <w:rsid w:val="3D2E5427"/>
    <w:rsid w:val="3D589E06"/>
    <w:rsid w:val="3D59461C"/>
    <w:rsid w:val="3D5B7959"/>
    <w:rsid w:val="3D673E30"/>
    <w:rsid w:val="3D7BF1EC"/>
    <w:rsid w:val="3D848900"/>
    <w:rsid w:val="3DA1C415"/>
    <w:rsid w:val="3DBB2287"/>
    <w:rsid w:val="3DD15854"/>
    <w:rsid w:val="3DDA15A3"/>
    <w:rsid w:val="3DEB0EE2"/>
    <w:rsid w:val="3DEC117E"/>
    <w:rsid w:val="3E054C8D"/>
    <w:rsid w:val="3E34530D"/>
    <w:rsid w:val="3E40C6DB"/>
    <w:rsid w:val="3E65DAE0"/>
    <w:rsid w:val="3E858AF9"/>
    <w:rsid w:val="3ECA47A9"/>
    <w:rsid w:val="3EDF1FB5"/>
    <w:rsid w:val="3F18EEA1"/>
    <w:rsid w:val="3F24319A"/>
    <w:rsid w:val="3F286F77"/>
    <w:rsid w:val="3F52157F"/>
    <w:rsid w:val="3F7B0123"/>
    <w:rsid w:val="3F931C06"/>
    <w:rsid w:val="3FE18D91"/>
    <w:rsid w:val="3FEFA63D"/>
    <w:rsid w:val="40048E1B"/>
    <w:rsid w:val="4009D50E"/>
    <w:rsid w:val="4017EBDB"/>
    <w:rsid w:val="40A26008"/>
    <w:rsid w:val="40A27B8E"/>
    <w:rsid w:val="40B7F382"/>
    <w:rsid w:val="40BA1C4D"/>
    <w:rsid w:val="40C56D7D"/>
    <w:rsid w:val="40C7AE69"/>
    <w:rsid w:val="40D010C3"/>
    <w:rsid w:val="40EC6798"/>
    <w:rsid w:val="410C2E03"/>
    <w:rsid w:val="415D7EB1"/>
    <w:rsid w:val="415DD680"/>
    <w:rsid w:val="4160EB60"/>
    <w:rsid w:val="41945A5F"/>
    <w:rsid w:val="41AC4517"/>
    <w:rsid w:val="41D747FD"/>
    <w:rsid w:val="41E3126D"/>
    <w:rsid w:val="41EEBF22"/>
    <w:rsid w:val="41F578C8"/>
    <w:rsid w:val="420AE039"/>
    <w:rsid w:val="42461CB1"/>
    <w:rsid w:val="4249A5BB"/>
    <w:rsid w:val="425C62F0"/>
    <w:rsid w:val="427AFDA2"/>
    <w:rsid w:val="42813D24"/>
    <w:rsid w:val="428D016E"/>
    <w:rsid w:val="42ADD462"/>
    <w:rsid w:val="43089801"/>
    <w:rsid w:val="430DFB27"/>
    <w:rsid w:val="431212FA"/>
    <w:rsid w:val="4327A4BB"/>
    <w:rsid w:val="43292D9E"/>
    <w:rsid w:val="43505663"/>
    <w:rsid w:val="43512302"/>
    <w:rsid w:val="4375C450"/>
    <w:rsid w:val="4384D085"/>
    <w:rsid w:val="438F67BA"/>
    <w:rsid w:val="43A44AD5"/>
    <w:rsid w:val="43D1C0D2"/>
    <w:rsid w:val="43F84D76"/>
    <w:rsid w:val="43FD7E14"/>
    <w:rsid w:val="4415971C"/>
    <w:rsid w:val="4438F65A"/>
    <w:rsid w:val="446EF631"/>
    <w:rsid w:val="44749CAC"/>
    <w:rsid w:val="44888365"/>
    <w:rsid w:val="4488CB66"/>
    <w:rsid w:val="4493D6B5"/>
    <w:rsid w:val="44AACA89"/>
    <w:rsid w:val="44BFB418"/>
    <w:rsid w:val="44D0C9F3"/>
    <w:rsid w:val="44D1C8F2"/>
    <w:rsid w:val="44EE1A46"/>
    <w:rsid w:val="45050810"/>
    <w:rsid w:val="4505F261"/>
    <w:rsid w:val="450A24F2"/>
    <w:rsid w:val="450D4578"/>
    <w:rsid w:val="452B378F"/>
    <w:rsid w:val="45386C01"/>
    <w:rsid w:val="453FFB92"/>
    <w:rsid w:val="456AAC2A"/>
    <w:rsid w:val="45BE213F"/>
    <w:rsid w:val="45D5D247"/>
    <w:rsid w:val="45F70E31"/>
    <w:rsid w:val="45FB3379"/>
    <w:rsid w:val="460415A0"/>
    <w:rsid w:val="46171190"/>
    <w:rsid w:val="46227FDC"/>
    <w:rsid w:val="46317B47"/>
    <w:rsid w:val="46377573"/>
    <w:rsid w:val="4641602C"/>
    <w:rsid w:val="464873C8"/>
    <w:rsid w:val="4648C0B9"/>
    <w:rsid w:val="4658F791"/>
    <w:rsid w:val="46606B97"/>
    <w:rsid w:val="46B7A186"/>
    <w:rsid w:val="46C0DE34"/>
    <w:rsid w:val="46C3CDDD"/>
    <w:rsid w:val="46CD196F"/>
    <w:rsid w:val="46D39033"/>
    <w:rsid w:val="46DF6C51"/>
    <w:rsid w:val="46E84ECC"/>
    <w:rsid w:val="470AC2F9"/>
    <w:rsid w:val="4728E702"/>
    <w:rsid w:val="4756A164"/>
    <w:rsid w:val="479D5C18"/>
    <w:rsid w:val="479D9723"/>
    <w:rsid w:val="47D8A073"/>
    <w:rsid w:val="48289059"/>
    <w:rsid w:val="482D1D80"/>
    <w:rsid w:val="484C3C19"/>
    <w:rsid w:val="48588E72"/>
    <w:rsid w:val="485C9B64"/>
    <w:rsid w:val="4885C084"/>
    <w:rsid w:val="488A5A86"/>
    <w:rsid w:val="48952478"/>
    <w:rsid w:val="48B16FB9"/>
    <w:rsid w:val="48EAC935"/>
    <w:rsid w:val="48F955B1"/>
    <w:rsid w:val="492EED61"/>
    <w:rsid w:val="495E89A9"/>
    <w:rsid w:val="4964F9A8"/>
    <w:rsid w:val="497C43B3"/>
    <w:rsid w:val="497CA533"/>
    <w:rsid w:val="498649CB"/>
    <w:rsid w:val="498AF9F8"/>
    <w:rsid w:val="4999C1BF"/>
    <w:rsid w:val="499FB95A"/>
    <w:rsid w:val="49A43F66"/>
    <w:rsid w:val="49B2398F"/>
    <w:rsid w:val="49CFCB68"/>
    <w:rsid w:val="49E46210"/>
    <w:rsid w:val="49FC62F1"/>
    <w:rsid w:val="4A212A7F"/>
    <w:rsid w:val="4A212D74"/>
    <w:rsid w:val="4A2C058B"/>
    <w:rsid w:val="4A428AF9"/>
    <w:rsid w:val="4A5E4DA4"/>
    <w:rsid w:val="4A74EF3B"/>
    <w:rsid w:val="4B1BC2F7"/>
    <w:rsid w:val="4B72D207"/>
    <w:rsid w:val="4B764F97"/>
    <w:rsid w:val="4B8C4F9B"/>
    <w:rsid w:val="4BAB5633"/>
    <w:rsid w:val="4BC89C6C"/>
    <w:rsid w:val="4BCB8B10"/>
    <w:rsid w:val="4BD93D33"/>
    <w:rsid w:val="4BDAAA36"/>
    <w:rsid w:val="4BE9D30A"/>
    <w:rsid w:val="4BF432F1"/>
    <w:rsid w:val="4C0223A5"/>
    <w:rsid w:val="4C50A630"/>
    <w:rsid w:val="4C64850D"/>
    <w:rsid w:val="4C75D9C5"/>
    <w:rsid w:val="4C8BCAB5"/>
    <w:rsid w:val="4C92CFD8"/>
    <w:rsid w:val="4CB1DC10"/>
    <w:rsid w:val="4CC1C9F6"/>
    <w:rsid w:val="4CC76205"/>
    <w:rsid w:val="4CD5DB48"/>
    <w:rsid w:val="4CFD4C42"/>
    <w:rsid w:val="4D24EDF6"/>
    <w:rsid w:val="4D2CA8FF"/>
    <w:rsid w:val="4D300B3B"/>
    <w:rsid w:val="4D6BB9D8"/>
    <w:rsid w:val="4D6CB615"/>
    <w:rsid w:val="4D970E22"/>
    <w:rsid w:val="4DAD0C37"/>
    <w:rsid w:val="4DC1D60D"/>
    <w:rsid w:val="4E0EFD9A"/>
    <w:rsid w:val="4E18C4CF"/>
    <w:rsid w:val="4E283D26"/>
    <w:rsid w:val="4E29AC19"/>
    <w:rsid w:val="4E2A8E60"/>
    <w:rsid w:val="4E2ED5C9"/>
    <w:rsid w:val="4E4442AC"/>
    <w:rsid w:val="4E600946"/>
    <w:rsid w:val="4E61C3EF"/>
    <w:rsid w:val="4E67E0A5"/>
    <w:rsid w:val="4E830432"/>
    <w:rsid w:val="4E89855F"/>
    <w:rsid w:val="4E98A318"/>
    <w:rsid w:val="4EDE237C"/>
    <w:rsid w:val="4EE67037"/>
    <w:rsid w:val="4F02E451"/>
    <w:rsid w:val="4F0FAFB9"/>
    <w:rsid w:val="4F126F2F"/>
    <w:rsid w:val="4F2B706B"/>
    <w:rsid w:val="4F650162"/>
    <w:rsid w:val="4F7EF798"/>
    <w:rsid w:val="4F855D46"/>
    <w:rsid w:val="4F8FF62D"/>
    <w:rsid w:val="4F977E11"/>
    <w:rsid w:val="4FA4099A"/>
    <w:rsid w:val="4FB0889F"/>
    <w:rsid w:val="4FB1E134"/>
    <w:rsid w:val="4FC4BA02"/>
    <w:rsid w:val="4FC9B6C5"/>
    <w:rsid w:val="4FCAA68B"/>
    <w:rsid w:val="4FD74D10"/>
    <w:rsid w:val="4FF600C5"/>
    <w:rsid w:val="4FF72255"/>
    <w:rsid w:val="4FFFD90B"/>
    <w:rsid w:val="50185E13"/>
    <w:rsid w:val="501F3DF6"/>
    <w:rsid w:val="502ECD1A"/>
    <w:rsid w:val="50415FD8"/>
    <w:rsid w:val="50471C82"/>
    <w:rsid w:val="504C30E6"/>
    <w:rsid w:val="50AF8CB1"/>
    <w:rsid w:val="50B87CB8"/>
    <w:rsid w:val="50C05FA1"/>
    <w:rsid w:val="50F3BFEB"/>
    <w:rsid w:val="50F87435"/>
    <w:rsid w:val="51110B09"/>
    <w:rsid w:val="5111D1B6"/>
    <w:rsid w:val="512BE427"/>
    <w:rsid w:val="513BEF4F"/>
    <w:rsid w:val="5169E018"/>
    <w:rsid w:val="51A6A4A4"/>
    <w:rsid w:val="51B6E3C6"/>
    <w:rsid w:val="51C3608A"/>
    <w:rsid w:val="51DAAB1B"/>
    <w:rsid w:val="51DBB9BF"/>
    <w:rsid w:val="51E3425F"/>
    <w:rsid w:val="51F7D2C5"/>
    <w:rsid w:val="51F8DDCB"/>
    <w:rsid w:val="5206BBB6"/>
    <w:rsid w:val="520B9406"/>
    <w:rsid w:val="52341CCC"/>
    <w:rsid w:val="5266344F"/>
    <w:rsid w:val="526D2A12"/>
    <w:rsid w:val="52815982"/>
    <w:rsid w:val="5292BB54"/>
    <w:rsid w:val="52AABDDD"/>
    <w:rsid w:val="52AEEC1E"/>
    <w:rsid w:val="52E9C3D0"/>
    <w:rsid w:val="52EA628F"/>
    <w:rsid w:val="5327732B"/>
    <w:rsid w:val="53376023"/>
    <w:rsid w:val="5351E06B"/>
    <w:rsid w:val="5358B933"/>
    <w:rsid w:val="5392833E"/>
    <w:rsid w:val="53A86DBD"/>
    <w:rsid w:val="53ACEEB2"/>
    <w:rsid w:val="53B8CDE7"/>
    <w:rsid w:val="53DC142F"/>
    <w:rsid w:val="53E2CC4A"/>
    <w:rsid w:val="5403008A"/>
    <w:rsid w:val="5403DE0B"/>
    <w:rsid w:val="541282A0"/>
    <w:rsid w:val="5429245F"/>
    <w:rsid w:val="54295D4B"/>
    <w:rsid w:val="54312CC3"/>
    <w:rsid w:val="5431742C"/>
    <w:rsid w:val="543ED12B"/>
    <w:rsid w:val="54405A61"/>
    <w:rsid w:val="5450297A"/>
    <w:rsid w:val="547D8F35"/>
    <w:rsid w:val="548B6A46"/>
    <w:rsid w:val="54FE8442"/>
    <w:rsid w:val="5503F04E"/>
    <w:rsid w:val="550A5EDA"/>
    <w:rsid w:val="550D3905"/>
    <w:rsid w:val="55227CF6"/>
    <w:rsid w:val="552435D0"/>
    <w:rsid w:val="555A9A41"/>
    <w:rsid w:val="558BD8D5"/>
    <w:rsid w:val="55945BE5"/>
    <w:rsid w:val="55A9713C"/>
    <w:rsid w:val="55ADB24F"/>
    <w:rsid w:val="55DD4082"/>
    <w:rsid w:val="560668AD"/>
    <w:rsid w:val="560729D7"/>
    <w:rsid w:val="5611280B"/>
    <w:rsid w:val="562BA94E"/>
    <w:rsid w:val="563DEE03"/>
    <w:rsid w:val="5647DE19"/>
    <w:rsid w:val="56481AD5"/>
    <w:rsid w:val="565FE2C0"/>
    <w:rsid w:val="5676560A"/>
    <w:rsid w:val="568C6963"/>
    <w:rsid w:val="569DBA65"/>
    <w:rsid w:val="56AE634D"/>
    <w:rsid w:val="56C8E92C"/>
    <w:rsid w:val="56E134B5"/>
    <w:rsid w:val="56ED54BB"/>
    <w:rsid w:val="56F6C791"/>
    <w:rsid w:val="56F7B4CA"/>
    <w:rsid w:val="56F7F2D2"/>
    <w:rsid w:val="56F80871"/>
    <w:rsid w:val="56F91078"/>
    <w:rsid w:val="5707EA7B"/>
    <w:rsid w:val="5718587F"/>
    <w:rsid w:val="57195D57"/>
    <w:rsid w:val="573E0AAA"/>
    <w:rsid w:val="57B06737"/>
    <w:rsid w:val="57C68BD5"/>
    <w:rsid w:val="57F3F842"/>
    <w:rsid w:val="57FC07BE"/>
    <w:rsid w:val="58139185"/>
    <w:rsid w:val="5827277A"/>
    <w:rsid w:val="583B271D"/>
    <w:rsid w:val="58C97E24"/>
    <w:rsid w:val="58C9EEAB"/>
    <w:rsid w:val="58CEF521"/>
    <w:rsid w:val="58D92D4E"/>
    <w:rsid w:val="58DD6E6C"/>
    <w:rsid w:val="58E18398"/>
    <w:rsid w:val="58EE7538"/>
    <w:rsid w:val="58F131F2"/>
    <w:rsid w:val="58FDB9D4"/>
    <w:rsid w:val="592DCC1C"/>
    <w:rsid w:val="594809FD"/>
    <w:rsid w:val="596A948B"/>
    <w:rsid w:val="5972B189"/>
    <w:rsid w:val="59738CA2"/>
    <w:rsid w:val="5974698D"/>
    <w:rsid w:val="59771D46"/>
    <w:rsid w:val="598684BF"/>
    <w:rsid w:val="59901D46"/>
    <w:rsid w:val="59AB7822"/>
    <w:rsid w:val="59AF96F1"/>
    <w:rsid w:val="59EF0F69"/>
    <w:rsid w:val="5A15C4C7"/>
    <w:rsid w:val="5A1FAC8D"/>
    <w:rsid w:val="5A366162"/>
    <w:rsid w:val="5A36C28E"/>
    <w:rsid w:val="5A3A7736"/>
    <w:rsid w:val="5A5C9886"/>
    <w:rsid w:val="5A8C6BED"/>
    <w:rsid w:val="5AA5DE8D"/>
    <w:rsid w:val="5ABAF470"/>
    <w:rsid w:val="5AC615BB"/>
    <w:rsid w:val="5AC79FB3"/>
    <w:rsid w:val="5AF53F45"/>
    <w:rsid w:val="5AF77C8C"/>
    <w:rsid w:val="5B2585B3"/>
    <w:rsid w:val="5B2C7256"/>
    <w:rsid w:val="5B33BE03"/>
    <w:rsid w:val="5B3C1945"/>
    <w:rsid w:val="5B6A2624"/>
    <w:rsid w:val="5B847ED4"/>
    <w:rsid w:val="5B8830E1"/>
    <w:rsid w:val="5BA4705F"/>
    <w:rsid w:val="5BAE1A79"/>
    <w:rsid w:val="5BAE35E1"/>
    <w:rsid w:val="5BAE957B"/>
    <w:rsid w:val="5BB9924B"/>
    <w:rsid w:val="5BBD8F56"/>
    <w:rsid w:val="5BBFB7ED"/>
    <w:rsid w:val="5BDD72E1"/>
    <w:rsid w:val="5C0DBECF"/>
    <w:rsid w:val="5C2B12F1"/>
    <w:rsid w:val="5C326B4F"/>
    <w:rsid w:val="5C360649"/>
    <w:rsid w:val="5C396B7B"/>
    <w:rsid w:val="5C4866FD"/>
    <w:rsid w:val="5C49EC45"/>
    <w:rsid w:val="5C66DF7D"/>
    <w:rsid w:val="5C680A79"/>
    <w:rsid w:val="5C75497A"/>
    <w:rsid w:val="5C809BEE"/>
    <w:rsid w:val="5C908BA1"/>
    <w:rsid w:val="5C92DB55"/>
    <w:rsid w:val="5C954233"/>
    <w:rsid w:val="5CB0ABD6"/>
    <w:rsid w:val="5CB8881F"/>
    <w:rsid w:val="5CC388D1"/>
    <w:rsid w:val="5CCB3F76"/>
    <w:rsid w:val="5CE5964B"/>
    <w:rsid w:val="5CEC5980"/>
    <w:rsid w:val="5CFB4361"/>
    <w:rsid w:val="5CFC7214"/>
    <w:rsid w:val="5CFD97C1"/>
    <w:rsid w:val="5D13BF22"/>
    <w:rsid w:val="5D14566D"/>
    <w:rsid w:val="5D2FB90C"/>
    <w:rsid w:val="5D3A99D5"/>
    <w:rsid w:val="5D4DB4CB"/>
    <w:rsid w:val="5D55EF51"/>
    <w:rsid w:val="5D56BA86"/>
    <w:rsid w:val="5D5C010D"/>
    <w:rsid w:val="5D7284EC"/>
    <w:rsid w:val="5D7C584E"/>
    <w:rsid w:val="5D7F20B7"/>
    <w:rsid w:val="5D97D7F5"/>
    <w:rsid w:val="5DB4E5AA"/>
    <w:rsid w:val="5DBAEA33"/>
    <w:rsid w:val="5DC63CCE"/>
    <w:rsid w:val="5DD03F22"/>
    <w:rsid w:val="5E214DC9"/>
    <w:rsid w:val="5E2BBC12"/>
    <w:rsid w:val="5E4C7D1B"/>
    <w:rsid w:val="5E5C8DE9"/>
    <w:rsid w:val="5E8055F0"/>
    <w:rsid w:val="5E8E7BC9"/>
    <w:rsid w:val="5EB63683"/>
    <w:rsid w:val="5F0CC3EB"/>
    <w:rsid w:val="5F24E968"/>
    <w:rsid w:val="5F3BDA2D"/>
    <w:rsid w:val="5F4E79E9"/>
    <w:rsid w:val="5F511D6C"/>
    <w:rsid w:val="5F5DA24E"/>
    <w:rsid w:val="5F60C33F"/>
    <w:rsid w:val="5F694F2A"/>
    <w:rsid w:val="5F7B0ED4"/>
    <w:rsid w:val="5F932AF0"/>
    <w:rsid w:val="5F96638A"/>
    <w:rsid w:val="5FA20F48"/>
    <w:rsid w:val="5FAD035C"/>
    <w:rsid w:val="5FDD6A4D"/>
    <w:rsid w:val="601905CC"/>
    <w:rsid w:val="6036FCCD"/>
    <w:rsid w:val="605C627B"/>
    <w:rsid w:val="6066C87D"/>
    <w:rsid w:val="607D62CD"/>
    <w:rsid w:val="607DFE8C"/>
    <w:rsid w:val="60A3225D"/>
    <w:rsid w:val="60A5425F"/>
    <w:rsid w:val="60AB6EB8"/>
    <w:rsid w:val="60C72785"/>
    <w:rsid w:val="60D8F4BC"/>
    <w:rsid w:val="6100CF17"/>
    <w:rsid w:val="6118DF80"/>
    <w:rsid w:val="611DE9C0"/>
    <w:rsid w:val="611E3B22"/>
    <w:rsid w:val="611F1D02"/>
    <w:rsid w:val="6140F256"/>
    <w:rsid w:val="6140F389"/>
    <w:rsid w:val="61536B87"/>
    <w:rsid w:val="61817F5A"/>
    <w:rsid w:val="618F5E03"/>
    <w:rsid w:val="61AA6F73"/>
    <w:rsid w:val="61B5AC16"/>
    <w:rsid w:val="61B65CE0"/>
    <w:rsid w:val="61D12FC6"/>
    <w:rsid w:val="61D26818"/>
    <w:rsid w:val="61DAB8F3"/>
    <w:rsid w:val="622EDBD0"/>
    <w:rsid w:val="6239510A"/>
    <w:rsid w:val="623F257C"/>
    <w:rsid w:val="62559A27"/>
    <w:rsid w:val="625BF526"/>
    <w:rsid w:val="62A0A1A0"/>
    <w:rsid w:val="62CFDD06"/>
    <w:rsid w:val="62D6B83F"/>
    <w:rsid w:val="62E38D74"/>
    <w:rsid w:val="62E701A5"/>
    <w:rsid w:val="62EC4517"/>
    <w:rsid w:val="62EF963D"/>
    <w:rsid w:val="63160609"/>
    <w:rsid w:val="632C0649"/>
    <w:rsid w:val="6332A063"/>
    <w:rsid w:val="634CDDEE"/>
    <w:rsid w:val="637BA986"/>
    <w:rsid w:val="637DD691"/>
    <w:rsid w:val="6381A27C"/>
    <w:rsid w:val="63B36A7E"/>
    <w:rsid w:val="63C8DA19"/>
    <w:rsid w:val="63C8E119"/>
    <w:rsid w:val="63F765A1"/>
    <w:rsid w:val="64000C61"/>
    <w:rsid w:val="642DF23B"/>
    <w:rsid w:val="6451B50E"/>
    <w:rsid w:val="647D8DA4"/>
    <w:rsid w:val="64842AD8"/>
    <w:rsid w:val="64B3E1DB"/>
    <w:rsid w:val="64B94630"/>
    <w:rsid w:val="64CF91EF"/>
    <w:rsid w:val="64D15575"/>
    <w:rsid w:val="651A76B0"/>
    <w:rsid w:val="652B208A"/>
    <w:rsid w:val="653B24FA"/>
    <w:rsid w:val="6543B6E1"/>
    <w:rsid w:val="65517C35"/>
    <w:rsid w:val="65C84823"/>
    <w:rsid w:val="65F95B3B"/>
    <w:rsid w:val="6641810B"/>
    <w:rsid w:val="6652BC25"/>
    <w:rsid w:val="6665A6CF"/>
    <w:rsid w:val="66682E2C"/>
    <w:rsid w:val="6669B84A"/>
    <w:rsid w:val="66851979"/>
    <w:rsid w:val="66857DBC"/>
    <w:rsid w:val="66D260C7"/>
    <w:rsid w:val="66E2C66D"/>
    <w:rsid w:val="66EE3D2D"/>
    <w:rsid w:val="670C9E09"/>
    <w:rsid w:val="672EC651"/>
    <w:rsid w:val="67436C54"/>
    <w:rsid w:val="67586437"/>
    <w:rsid w:val="67851990"/>
    <w:rsid w:val="678D1869"/>
    <w:rsid w:val="67913D05"/>
    <w:rsid w:val="6796FA3A"/>
    <w:rsid w:val="67A0EF52"/>
    <w:rsid w:val="67BA528B"/>
    <w:rsid w:val="67D69C4E"/>
    <w:rsid w:val="67E29098"/>
    <w:rsid w:val="684CB760"/>
    <w:rsid w:val="6874299E"/>
    <w:rsid w:val="68A38F3C"/>
    <w:rsid w:val="68A730CA"/>
    <w:rsid w:val="68B5D6CB"/>
    <w:rsid w:val="68BE585C"/>
    <w:rsid w:val="68D02487"/>
    <w:rsid w:val="68D8925E"/>
    <w:rsid w:val="68EE56D2"/>
    <w:rsid w:val="68F59A22"/>
    <w:rsid w:val="6905A162"/>
    <w:rsid w:val="6905FA0D"/>
    <w:rsid w:val="6906BC42"/>
    <w:rsid w:val="690E9FB7"/>
    <w:rsid w:val="691A7481"/>
    <w:rsid w:val="6921D30B"/>
    <w:rsid w:val="69292C44"/>
    <w:rsid w:val="692D6921"/>
    <w:rsid w:val="6951636E"/>
    <w:rsid w:val="69914FFD"/>
    <w:rsid w:val="69AADA62"/>
    <w:rsid w:val="69AC3581"/>
    <w:rsid w:val="69B4ABE0"/>
    <w:rsid w:val="69C184B0"/>
    <w:rsid w:val="69DE4820"/>
    <w:rsid w:val="69E90D72"/>
    <w:rsid w:val="6A1F45A1"/>
    <w:rsid w:val="6A21CBF8"/>
    <w:rsid w:val="6A45B057"/>
    <w:rsid w:val="6A8CB79E"/>
    <w:rsid w:val="6A92258B"/>
    <w:rsid w:val="6AACB7F4"/>
    <w:rsid w:val="6AD3D3ED"/>
    <w:rsid w:val="6ADD2B79"/>
    <w:rsid w:val="6AE370A2"/>
    <w:rsid w:val="6AFB4AB5"/>
    <w:rsid w:val="6AFD30D1"/>
    <w:rsid w:val="6B39F27F"/>
    <w:rsid w:val="6B5FB4F0"/>
    <w:rsid w:val="6B90CF44"/>
    <w:rsid w:val="6BC72510"/>
    <w:rsid w:val="6BCA26BD"/>
    <w:rsid w:val="6BD242F6"/>
    <w:rsid w:val="6C048303"/>
    <w:rsid w:val="6C0CE1FA"/>
    <w:rsid w:val="6C2CE7DC"/>
    <w:rsid w:val="6C332763"/>
    <w:rsid w:val="6C422794"/>
    <w:rsid w:val="6CB3F534"/>
    <w:rsid w:val="6D0BC7D0"/>
    <w:rsid w:val="6D24FD1C"/>
    <w:rsid w:val="6D2C5533"/>
    <w:rsid w:val="6D3350E9"/>
    <w:rsid w:val="6D4231BD"/>
    <w:rsid w:val="6D44C0E5"/>
    <w:rsid w:val="6D59B124"/>
    <w:rsid w:val="6D63FAC3"/>
    <w:rsid w:val="6D70DD1E"/>
    <w:rsid w:val="6D9AB3B6"/>
    <w:rsid w:val="6D9DA6AF"/>
    <w:rsid w:val="6DA83C2D"/>
    <w:rsid w:val="6DCF6D14"/>
    <w:rsid w:val="6DD0B5C0"/>
    <w:rsid w:val="6E0E76FF"/>
    <w:rsid w:val="6E222769"/>
    <w:rsid w:val="6E5A8526"/>
    <w:rsid w:val="6E751855"/>
    <w:rsid w:val="6E8E8268"/>
    <w:rsid w:val="6E8ED24E"/>
    <w:rsid w:val="6EA93622"/>
    <w:rsid w:val="6EB998C0"/>
    <w:rsid w:val="6EBC723A"/>
    <w:rsid w:val="6EC5DB55"/>
    <w:rsid w:val="6EC9E4C9"/>
    <w:rsid w:val="6EF302E2"/>
    <w:rsid w:val="6F29D380"/>
    <w:rsid w:val="6F48A837"/>
    <w:rsid w:val="6F60B77A"/>
    <w:rsid w:val="6F682BEF"/>
    <w:rsid w:val="6F90CD8B"/>
    <w:rsid w:val="6F9FA03D"/>
    <w:rsid w:val="6FA1A5E9"/>
    <w:rsid w:val="6FAAE7F6"/>
    <w:rsid w:val="6FC4838F"/>
    <w:rsid w:val="6FCFE084"/>
    <w:rsid w:val="6FD6694A"/>
    <w:rsid w:val="6FE826CA"/>
    <w:rsid w:val="6FF63AB3"/>
    <w:rsid w:val="6FFAC1BB"/>
    <w:rsid w:val="70082939"/>
    <w:rsid w:val="703CB634"/>
    <w:rsid w:val="703CCFBE"/>
    <w:rsid w:val="7076084E"/>
    <w:rsid w:val="70771391"/>
    <w:rsid w:val="7082AFB4"/>
    <w:rsid w:val="709693A7"/>
    <w:rsid w:val="70BE2493"/>
    <w:rsid w:val="70D33680"/>
    <w:rsid w:val="70DD2504"/>
    <w:rsid w:val="70F35BB6"/>
    <w:rsid w:val="70F3CFB0"/>
    <w:rsid w:val="71318EA0"/>
    <w:rsid w:val="714ADD32"/>
    <w:rsid w:val="715FE194"/>
    <w:rsid w:val="7165182A"/>
    <w:rsid w:val="7174FAF3"/>
    <w:rsid w:val="71AE6B33"/>
    <w:rsid w:val="71B84738"/>
    <w:rsid w:val="71D78BED"/>
    <w:rsid w:val="71E2DA12"/>
    <w:rsid w:val="71F81276"/>
    <w:rsid w:val="721404F1"/>
    <w:rsid w:val="722F4004"/>
    <w:rsid w:val="7249415F"/>
    <w:rsid w:val="7284D863"/>
    <w:rsid w:val="729AB159"/>
    <w:rsid w:val="72A8BE04"/>
    <w:rsid w:val="72AF5B14"/>
    <w:rsid w:val="72B759F8"/>
    <w:rsid w:val="72BC15A5"/>
    <w:rsid w:val="72C65D8F"/>
    <w:rsid w:val="72F10FC5"/>
    <w:rsid w:val="73145E11"/>
    <w:rsid w:val="7314CF54"/>
    <w:rsid w:val="731D7B8B"/>
    <w:rsid w:val="7338AFF3"/>
    <w:rsid w:val="734A9E8C"/>
    <w:rsid w:val="7385F82E"/>
    <w:rsid w:val="73994276"/>
    <w:rsid w:val="739B2ADD"/>
    <w:rsid w:val="73C89192"/>
    <w:rsid w:val="73D56F66"/>
    <w:rsid w:val="74047734"/>
    <w:rsid w:val="7420B3E8"/>
    <w:rsid w:val="74378282"/>
    <w:rsid w:val="744C5AB0"/>
    <w:rsid w:val="74551B6C"/>
    <w:rsid w:val="745DC3FE"/>
    <w:rsid w:val="748888EF"/>
    <w:rsid w:val="74911651"/>
    <w:rsid w:val="74C15845"/>
    <w:rsid w:val="74DE0AFA"/>
    <w:rsid w:val="74E67117"/>
    <w:rsid w:val="74E998A5"/>
    <w:rsid w:val="74EF707C"/>
    <w:rsid w:val="74F5164D"/>
    <w:rsid w:val="75231732"/>
    <w:rsid w:val="753014D0"/>
    <w:rsid w:val="753026EC"/>
    <w:rsid w:val="75391CA8"/>
    <w:rsid w:val="7581A6E3"/>
    <w:rsid w:val="758D8B30"/>
    <w:rsid w:val="7591C492"/>
    <w:rsid w:val="7596600F"/>
    <w:rsid w:val="75967D6B"/>
    <w:rsid w:val="759A9B1C"/>
    <w:rsid w:val="75AAB3D1"/>
    <w:rsid w:val="75B7C65A"/>
    <w:rsid w:val="75E31CFF"/>
    <w:rsid w:val="75ECE55F"/>
    <w:rsid w:val="75F020BE"/>
    <w:rsid w:val="761F0DB8"/>
    <w:rsid w:val="7620692E"/>
    <w:rsid w:val="7621F6CD"/>
    <w:rsid w:val="764875C6"/>
    <w:rsid w:val="764AE518"/>
    <w:rsid w:val="766624C5"/>
    <w:rsid w:val="766F6100"/>
    <w:rsid w:val="767A9B20"/>
    <w:rsid w:val="767AA28A"/>
    <w:rsid w:val="767C56BE"/>
    <w:rsid w:val="76807966"/>
    <w:rsid w:val="76D7473C"/>
    <w:rsid w:val="76DE7F4F"/>
    <w:rsid w:val="76F01DBB"/>
    <w:rsid w:val="76F060AF"/>
    <w:rsid w:val="76F45E8E"/>
    <w:rsid w:val="771106A7"/>
    <w:rsid w:val="7725935F"/>
    <w:rsid w:val="7726A62C"/>
    <w:rsid w:val="772882AD"/>
    <w:rsid w:val="772F0B8A"/>
    <w:rsid w:val="7730F123"/>
    <w:rsid w:val="7750DDD9"/>
    <w:rsid w:val="77618843"/>
    <w:rsid w:val="77735DB3"/>
    <w:rsid w:val="777AA8E7"/>
    <w:rsid w:val="77890EFA"/>
    <w:rsid w:val="77989CEB"/>
    <w:rsid w:val="77C8D036"/>
    <w:rsid w:val="77FC8B72"/>
    <w:rsid w:val="78074C02"/>
    <w:rsid w:val="7810F78B"/>
    <w:rsid w:val="78271E5B"/>
    <w:rsid w:val="782BF3B0"/>
    <w:rsid w:val="7860A0E0"/>
    <w:rsid w:val="786494DF"/>
    <w:rsid w:val="786A1E5A"/>
    <w:rsid w:val="7876EC2B"/>
    <w:rsid w:val="788130F2"/>
    <w:rsid w:val="78BDF7A2"/>
    <w:rsid w:val="78CE938F"/>
    <w:rsid w:val="78DC1315"/>
    <w:rsid w:val="78DCF40F"/>
    <w:rsid w:val="78F21A14"/>
    <w:rsid w:val="7914BFFE"/>
    <w:rsid w:val="79308140"/>
    <w:rsid w:val="79388C30"/>
    <w:rsid w:val="7958FA4C"/>
    <w:rsid w:val="79715B1D"/>
    <w:rsid w:val="7971F9AA"/>
    <w:rsid w:val="79A1DCD1"/>
    <w:rsid w:val="79BBABE4"/>
    <w:rsid w:val="79D17925"/>
    <w:rsid w:val="7A31FE59"/>
    <w:rsid w:val="7A421E0D"/>
    <w:rsid w:val="7A482694"/>
    <w:rsid w:val="7A4DC46F"/>
    <w:rsid w:val="7A4EED10"/>
    <w:rsid w:val="7A507C15"/>
    <w:rsid w:val="7A7B1FC9"/>
    <w:rsid w:val="7A806AC5"/>
    <w:rsid w:val="7A8E48C0"/>
    <w:rsid w:val="7A9272BA"/>
    <w:rsid w:val="7A9C4A90"/>
    <w:rsid w:val="7AA0B1FC"/>
    <w:rsid w:val="7AB75586"/>
    <w:rsid w:val="7AB77EF5"/>
    <w:rsid w:val="7AD19F64"/>
    <w:rsid w:val="7AE40ABE"/>
    <w:rsid w:val="7AF247F8"/>
    <w:rsid w:val="7B1D3048"/>
    <w:rsid w:val="7B3B4A3F"/>
    <w:rsid w:val="7B615867"/>
    <w:rsid w:val="7B8AAB27"/>
    <w:rsid w:val="7B8BF6E9"/>
    <w:rsid w:val="7B90016A"/>
    <w:rsid w:val="7B98CB29"/>
    <w:rsid w:val="7BADA08F"/>
    <w:rsid w:val="7BD11DEC"/>
    <w:rsid w:val="7BDCE9F3"/>
    <w:rsid w:val="7BF4779D"/>
    <w:rsid w:val="7BF9DAB5"/>
    <w:rsid w:val="7C078CDC"/>
    <w:rsid w:val="7C264BC6"/>
    <w:rsid w:val="7C51C303"/>
    <w:rsid w:val="7C540E13"/>
    <w:rsid w:val="7C66D49A"/>
    <w:rsid w:val="7C88F796"/>
    <w:rsid w:val="7C899D35"/>
    <w:rsid w:val="7CA2CD4E"/>
    <w:rsid w:val="7CA5C52E"/>
    <w:rsid w:val="7CAA507B"/>
    <w:rsid w:val="7CDA4B8F"/>
    <w:rsid w:val="7CE0413B"/>
    <w:rsid w:val="7CFB0F68"/>
    <w:rsid w:val="7D1D3ED5"/>
    <w:rsid w:val="7D28380E"/>
    <w:rsid w:val="7D2D70DC"/>
    <w:rsid w:val="7D8FA52A"/>
    <w:rsid w:val="7D9FA2BA"/>
    <w:rsid w:val="7DC0F021"/>
    <w:rsid w:val="7DD5B538"/>
    <w:rsid w:val="7DDFF65D"/>
    <w:rsid w:val="7E159336"/>
    <w:rsid w:val="7E168DC0"/>
    <w:rsid w:val="7E3493A4"/>
    <w:rsid w:val="7E49A5B0"/>
    <w:rsid w:val="7E5F3417"/>
    <w:rsid w:val="7E8AE46E"/>
    <w:rsid w:val="7E8EA734"/>
    <w:rsid w:val="7F0EC4F0"/>
    <w:rsid w:val="7F1D40B0"/>
    <w:rsid w:val="7F209ECA"/>
    <w:rsid w:val="7F483B5B"/>
    <w:rsid w:val="7F520181"/>
    <w:rsid w:val="7F62FFEF"/>
    <w:rsid w:val="7F6CDC21"/>
    <w:rsid w:val="7F6EA24F"/>
    <w:rsid w:val="7F6F5388"/>
    <w:rsid w:val="7F76F694"/>
    <w:rsid w:val="7FA03FB4"/>
    <w:rsid w:val="7FDC0D6F"/>
    <w:rsid w:val="7FEB41B9"/>
    <w:rsid w:val="7FFCC638"/>
    <w:rsid w:val="7FFFBF97"/>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7A0010F"/>
  <w15:chartTrackingRefBased/>
  <w15:docId w15:val="{1E4F5289-9582-487A-BC4B-59A4EB80E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0B20"/>
    <w:pPr>
      <w:keepNext/>
      <w:keepLines/>
      <w:spacing w:before="12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77FE"/>
    <w:pPr>
      <w:keepNext/>
      <w:keepLines/>
      <w:spacing w:before="12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08E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468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F90B2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5A1E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1E15"/>
    <w:rPr>
      <w:rFonts w:ascii="Segoe UI" w:hAnsi="Segoe UI" w:cs="Segoe UI"/>
      <w:sz w:val="18"/>
      <w:szCs w:val="18"/>
    </w:rPr>
  </w:style>
  <w:style w:type="paragraph" w:styleId="ListParagraph">
    <w:name w:val="List Paragraph"/>
    <w:basedOn w:val="Normal"/>
    <w:uiPriority w:val="34"/>
    <w:qFormat/>
    <w:rsid w:val="00465820"/>
    <w:pPr>
      <w:ind w:left="720"/>
      <w:contextualSpacing/>
    </w:pPr>
  </w:style>
  <w:style w:type="paragraph" w:styleId="NoSpacing">
    <w:name w:val="No Spacing"/>
    <w:link w:val="NoSpacingChar"/>
    <w:uiPriority w:val="1"/>
    <w:qFormat/>
    <w:rsid w:val="00FF76B9"/>
    <w:pPr>
      <w:spacing w:after="0" w:line="240" w:lineRule="auto"/>
    </w:pPr>
    <w:rPr>
      <w:rFonts w:eastAsiaTheme="minorEastAsia"/>
      <w:lang w:eastAsia="da-DK"/>
    </w:rPr>
  </w:style>
  <w:style w:type="character" w:customStyle="1" w:styleId="NoSpacingChar">
    <w:name w:val="No Spacing Char"/>
    <w:basedOn w:val="DefaultParagraphFont"/>
    <w:link w:val="NoSpacing"/>
    <w:uiPriority w:val="1"/>
    <w:rsid w:val="00FF76B9"/>
    <w:rPr>
      <w:rFonts w:eastAsiaTheme="minorEastAsia"/>
      <w:lang w:eastAsia="da-DK"/>
    </w:rPr>
  </w:style>
  <w:style w:type="character" w:styleId="Hyperlink">
    <w:name w:val="Hyperlink"/>
    <w:basedOn w:val="DefaultParagraphFont"/>
    <w:uiPriority w:val="99"/>
    <w:unhideWhenUsed/>
    <w:rsid w:val="006B454B"/>
    <w:rPr>
      <w:color w:val="0000FF"/>
      <w:u w:val="single"/>
    </w:rPr>
  </w:style>
  <w:style w:type="paragraph" w:styleId="TOCHeading">
    <w:name w:val="TOC Heading"/>
    <w:basedOn w:val="Heading1"/>
    <w:next w:val="Normal"/>
    <w:uiPriority w:val="39"/>
    <w:unhideWhenUsed/>
    <w:qFormat/>
    <w:rsid w:val="00412E63"/>
    <w:pPr>
      <w:outlineLvl w:val="9"/>
    </w:pPr>
    <w:rPr>
      <w:lang w:eastAsia="da-DK"/>
    </w:rPr>
  </w:style>
  <w:style w:type="paragraph" w:styleId="TOC1">
    <w:name w:val="toc 1"/>
    <w:basedOn w:val="Normal"/>
    <w:next w:val="Normal"/>
    <w:autoRedefine/>
    <w:uiPriority w:val="39"/>
    <w:unhideWhenUsed/>
    <w:rsid w:val="009F108D"/>
    <w:pPr>
      <w:tabs>
        <w:tab w:val="right" w:leader="dot" w:pos="9016"/>
      </w:tabs>
      <w:spacing w:after="100"/>
    </w:pPr>
  </w:style>
  <w:style w:type="paragraph" w:styleId="TOC2">
    <w:name w:val="toc 2"/>
    <w:basedOn w:val="Normal"/>
    <w:next w:val="Normal"/>
    <w:autoRedefine/>
    <w:uiPriority w:val="39"/>
    <w:unhideWhenUsed/>
    <w:rsid w:val="00412E63"/>
    <w:pPr>
      <w:spacing w:after="100"/>
      <w:ind w:left="220"/>
    </w:pPr>
  </w:style>
  <w:style w:type="character" w:customStyle="1" w:styleId="Heading3Char">
    <w:name w:val="Heading 3 Char"/>
    <w:basedOn w:val="DefaultParagraphFont"/>
    <w:link w:val="Heading3"/>
    <w:uiPriority w:val="9"/>
    <w:rsid w:val="00B577F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608E7"/>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13AA7"/>
    <w:pPr>
      <w:tabs>
        <w:tab w:val="right" w:leader="dot" w:pos="9016"/>
      </w:tabs>
      <w:spacing w:after="100"/>
      <w:ind w:left="440"/>
    </w:pPr>
  </w:style>
  <w:style w:type="paragraph" w:styleId="Caption">
    <w:name w:val="caption"/>
    <w:basedOn w:val="Normal"/>
    <w:next w:val="Normal"/>
    <w:uiPriority w:val="35"/>
    <w:unhideWhenUsed/>
    <w:qFormat/>
    <w:rsid w:val="00612B7E"/>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EA07E4"/>
    <w:rPr>
      <w:color w:val="808080"/>
    </w:rPr>
  </w:style>
  <w:style w:type="character" w:customStyle="1" w:styleId="Heading5Char">
    <w:name w:val="Heading 5 Char"/>
    <w:basedOn w:val="DefaultParagraphFont"/>
    <w:link w:val="Heading5"/>
    <w:uiPriority w:val="9"/>
    <w:rsid w:val="00BE4685"/>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2E7538"/>
    <w:pPr>
      <w:tabs>
        <w:tab w:val="center" w:pos="4819"/>
        <w:tab w:val="right" w:pos="9638"/>
      </w:tabs>
      <w:spacing w:after="0" w:line="240" w:lineRule="auto"/>
    </w:pPr>
  </w:style>
  <w:style w:type="character" w:customStyle="1" w:styleId="HeaderChar">
    <w:name w:val="Header Char"/>
    <w:basedOn w:val="DefaultParagraphFont"/>
    <w:link w:val="Header"/>
    <w:uiPriority w:val="99"/>
    <w:rsid w:val="00355605"/>
  </w:style>
  <w:style w:type="paragraph" w:styleId="Footer">
    <w:name w:val="footer"/>
    <w:basedOn w:val="Normal"/>
    <w:link w:val="FooterChar"/>
    <w:uiPriority w:val="99"/>
    <w:unhideWhenUsed/>
    <w:rsid w:val="002E7538"/>
    <w:pPr>
      <w:tabs>
        <w:tab w:val="center" w:pos="4819"/>
        <w:tab w:val="right" w:pos="9638"/>
      </w:tabs>
      <w:spacing w:after="0" w:line="240" w:lineRule="auto"/>
    </w:pPr>
  </w:style>
  <w:style w:type="character" w:customStyle="1" w:styleId="FooterChar">
    <w:name w:val="Footer Char"/>
    <w:basedOn w:val="DefaultParagraphFont"/>
    <w:link w:val="Footer"/>
    <w:uiPriority w:val="99"/>
    <w:rsid w:val="00355605"/>
  </w:style>
  <w:style w:type="paragraph" w:customStyle="1" w:styleId="paragraph">
    <w:name w:val="paragraph"/>
    <w:basedOn w:val="Normal"/>
    <w:rsid w:val="00B21384"/>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normaltextrun">
    <w:name w:val="normaltextrun"/>
    <w:basedOn w:val="DefaultParagraphFont"/>
    <w:rsid w:val="00B21384"/>
  </w:style>
  <w:style w:type="character" w:customStyle="1" w:styleId="eop">
    <w:name w:val="eop"/>
    <w:basedOn w:val="DefaultParagraphFont"/>
    <w:rsid w:val="00B21384"/>
  </w:style>
  <w:style w:type="paragraph" w:styleId="FootnoteText">
    <w:name w:val="footnote text"/>
    <w:basedOn w:val="Normal"/>
    <w:link w:val="FootnoteTextChar"/>
    <w:uiPriority w:val="99"/>
    <w:semiHidden/>
    <w:unhideWhenUsed/>
    <w:rsid w:val="004F398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3982"/>
    <w:rPr>
      <w:sz w:val="20"/>
      <w:szCs w:val="20"/>
    </w:rPr>
  </w:style>
  <w:style w:type="character" w:styleId="FootnoteReference">
    <w:name w:val="footnote reference"/>
    <w:basedOn w:val="DefaultParagraphFont"/>
    <w:uiPriority w:val="99"/>
    <w:semiHidden/>
    <w:unhideWhenUsed/>
    <w:rsid w:val="004F3982"/>
    <w:rPr>
      <w:vertAlign w:val="superscript"/>
    </w:rPr>
  </w:style>
  <w:style w:type="character" w:styleId="CommentReference">
    <w:name w:val="annotation reference"/>
    <w:basedOn w:val="DefaultParagraphFont"/>
    <w:uiPriority w:val="99"/>
    <w:semiHidden/>
    <w:unhideWhenUsed/>
    <w:rsid w:val="00CC7841"/>
    <w:rPr>
      <w:sz w:val="16"/>
      <w:szCs w:val="16"/>
    </w:rPr>
  </w:style>
  <w:style w:type="paragraph" w:styleId="CommentText">
    <w:name w:val="annotation text"/>
    <w:basedOn w:val="Normal"/>
    <w:link w:val="CommentTextChar"/>
    <w:uiPriority w:val="99"/>
    <w:unhideWhenUsed/>
    <w:rsid w:val="00CC7841"/>
    <w:pPr>
      <w:spacing w:line="240" w:lineRule="auto"/>
    </w:pPr>
    <w:rPr>
      <w:sz w:val="20"/>
      <w:szCs w:val="20"/>
    </w:rPr>
  </w:style>
  <w:style w:type="character" w:customStyle="1" w:styleId="CommentTextChar">
    <w:name w:val="Comment Text Char"/>
    <w:basedOn w:val="DefaultParagraphFont"/>
    <w:link w:val="CommentText"/>
    <w:uiPriority w:val="99"/>
    <w:rsid w:val="00CC7841"/>
    <w:rPr>
      <w:sz w:val="20"/>
      <w:szCs w:val="20"/>
    </w:rPr>
  </w:style>
  <w:style w:type="paragraph" w:styleId="CommentSubject">
    <w:name w:val="annotation subject"/>
    <w:basedOn w:val="CommentText"/>
    <w:next w:val="CommentText"/>
    <w:link w:val="CommentSubjectChar"/>
    <w:uiPriority w:val="99"/>
    <w:semiHidden/>
    <w:unhideWhenUsed/>
    <w:rsid w:val="00CC7841"/>
    <w:rPr>
      <w:b/>
      <w:bCs/>
    </w:rPr>
  </w:style>
  <w:style w:type="character" w:customStyle="1" w:styleId="CommentSubjectChar">
    <w:name w:val="Comment Subject Char"/>
    <w:basedOn w:val="CommentTextChar"/>
    <w:link w:val="CommentSubject"/>
    <w:uiPriority w:val="99"/>
    <w:semiHidden/>
    <w:rsid w:val="00CC7841"/>
    <w:rPr>
      <w:b/>
      <w:bCs/>
      <w:sz w:val="20"/>
      <w:szCs w:val="20"/>
    </w:rPr>
  </w:style>
  <w:style w:type="paragraph" w:styleId="Revision">
    <w:name w:val="Revision"/>
    <w:hidden/>
    <w:uiPriority w:val="99"/>
    <w:semiHidden/>
    <w:rsid w:val="00F67030"/>
    <w:pPr>
      <w:spacing w:after="0" w:line="240" w:lineRule="auto"/>
    </w:pPr>
  </w:style>
  <w:style w:type="paragraph" w:styleId="ListBullet">
    <w:name w:val="List Bullet"/>
    <w:basedOn w:val="Normal"/>
    <w:uiPriority w:val="99"/>
    <w:unhideWhenUsed/>
    <w:rsid w:val="001E134B"/>
    <w:pPr>
      <w:numPr>
        <w:numId w:val="37"/>
      </w:numPr>
      <w:contextualSpacing/>
    </w:pPr>
  </w:style>
  <w:style w:type="character" w:customStyle="1" w:styleId="scxw164329913">
    <w:name w:val="scxw164329913"/>
    <w:basedOn w:val="DefaultParagraphFont"/>
    <w:rsid w:val="00F41924"/>
  </w:style>
  <w:style w:type="character" w:customStyle="1" w:styleId="spellingerror">
    <w:name w:val="spellingerror"/>
    <w:basedOn w:val="DefaultParagraphFont"/>
    <w:rsid w:val="00F419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7608326">
      <w:bodyDiv w:val="1"/>
      <w:marLeft w:val="0"/>
      <w:marRight w:val="0"/>
      <w:marTop w:val="0"/>
      <w:marBottom w:val="0"/>
      <w:divBdr>
        <w:top w:val="none" w:sz="0" w:space="0" w:color="auto"/>
        <w:left w:val="none" w:sz="0" w:space="0" w:color="auto"/>
        <w:bottom w:val="none" w:sz="0" w:space="0" w:color="auto"/>
        <w:right w:val="none" w:sz="0" w:space="0" w:color="auto"/>
      </w:divBdr>
      <w:divsChild>
        <w:div w:id="1349679541">
          <w:marLeft w:val="0"/>
          <w:marRight w:val="0"/>
          <w:marTop w:val="0"/>
          <w:marBottom w:val="0"/>
          <w:divBdr>
            <w:top w:val="none" w:sz="0" w:space="0" w:color="auto"/>
            <w:left w:val="none" w:sz="0" w:space="0" w:color="auto"/>
            <w:bottom w:val="none" w:sz="0" w:space="0" w:color="auto"/>
            <w:right w:val="none" w:sz="0" w:space="0" w:color="auto"/>
          </w:divBdr>
        </w:div>
        <w:div w:id="1428962970">
          <w:marLeft w:val="0"/>
          <w:marRight w:val="0"/>
          <w:marTop w:val="0"/>
          <w:marBottom w:val="0"/>
          <w:divBdr>
            <w:top w:val="none" w:sz="0" w:space="0" w:color="auto"/>
            <w:left w:val="none" w:sz="0" w:space="0" w:color="auto"/>
            <w:bottom w:val="none" w:sz="0" w:space="0" w:color="auto"/>
            <w:right w:val="none" w:sz="0" w:space="0" w:color="auto"/>
          </w:divBdr>
        </w:div>
        <w:div w:id="1520509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oleObject" Target="embeddings/oleObject3.bin"/><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eader" Target="header2.xml"/><Relationship Id="rId45" Type="http://schemas.openxmlformats.org/officeDocument/2006/relationships/image" Target="media/image34.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1.emf"/><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oleObject" Target="embeddings/oleObject2.bin"/><Relationship Id="rId19" Type="http://schemas.openxmlformats.org/officeDocument/2006/relationships/oleObject" Target="embeddings/oleObject1.bin"/><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emf"/><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eader" Target="header1.xml"/><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2.emf"/><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image" Target="media/image49.emf"/><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5.jpe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emf"/><Relationship Id="rId65" Type="http://schemas.openxmlformats.org/officeDocument/2006/relationships/oleObject" Target="embeddings/oleObject4.bin"/><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jpg"/><Relationship Id="rId18" Type="http://schemas.openxmlformats.org/officeDocument/2006/relationships/image" Target="media/image11.emf"/><Relationship Id="rId3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39.jpe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7FA9A-4B2D-465D-B524-DA3B467D6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2130</TotalTime>
  <Pages>1</Pages>
  <Words>10991</Words>
  <Characters>62651</Characters>
  <Application>Microsoft Office Word</Application>
  <DocSecurity>4</DocSecurity>
  <Lines>522</Lines>
  <Paragraphs>146</Paragraphs>
  <ScaleCrop>false</ScaleCrop>
  <HeadingPairs>
    <vt:vector size="2" baseType="variant">
      <vt:variant>
        <vt:lpstr>Titel</vt:lpstr>
      </vt:variant>
      <vt:variant>
        <vt:i4>1</vt:i4>
      </vt:variant>
    </vt:vector>
  </HeadingPairs>
  <TitlesOfParts>
    <vt:vector size="1" baseType="lpstr">
      <vt:lpstr>1.Semester-Projekt</vt:lpstr>
    </vt:vector>
  </TitlesOfParts>
  <Company>Ingeniørhøjskolen Aarhus Universitet</Company>
  <LinksUpToDate>false</LinksUpToDate>
  <CharactersWithSpaces>73496</CharactersWithSpaces>
  <SharedDoc>false</SharedDoc>
  <HLinks>
    <vt:vector size="246" baseType="variant">
      <vt:variant>
        <vt:i4>1966131</vt:i4>
      </vt:variant>
      <vt:variant>
        <vt:i4>242</vt:i4>
      </vt:variant>
      <vt:variant>
        <vt:i4>0</vt:i4>
      </vt:variant>
      <vt:variant>
        <vt:i4>5</vt:i4>
      </vt:variant>
      <vt:variant>
        <vt:lpwstr/>
      </vt:variant>
      <vt:variant>
        <vt:lpwstr>_Toc30065857</vt:lpwstr>
      </vt:variant>
      <vt:variant>
        <vt:i4>2031667</vt:i4>
      </vt:variant>
      <vt:variant>
        <vt:i4>236</vt:i4>
      </vt:variant>
      <vt:variant>
        <vt:i4>0</vt:i4>
      </vt:variant>
      <vt:variant>
        <vt:i4>5</vt:i4>
      </vt:variant>
      <vt:variant>
        <vt:lpwstr/>
      </vt:variant>
      <vt:variant>
        <vt:lpwstr>_Toc30065856</vt:lpwstr>
      </vt:variant>
      <vt:variant>
        <vt:i4>1835059</vt:i4>
      </vt:variant>
      <vt:variant>
        <vt:i4>230</vt:i4>
      </vt:variant>
      <vt:variant>
        <vt:i4>0</vt:i4>
      </vt:variant>
      <vt:variant>
        <vt:i4>5</vt:i4>
      </vt:variant>
      <vt:variant>
        <vt:lpwstr/>
      </vt:variant>
      <vt:variant>
        <vt:lpwstr>_Toc30065855</vt:lpwstr>
      </vt:variant>
      <vt:variant>
        <vt:i4>1900595</vt:i4>
      </vt:variant>
      <vt:variant>
        <vt:i4>224</vt:i4>
      </vt:variant>
      <vt:variant>
        <vt:i4>0</vt:i4>
      </vt:variant>
      <vt:variant>
        <vt:i4>5</vt:i4>
      </vt:variant>
      <vt:variant>
        <vt:lpwstr/>
      </vt:variant>
      <vt:variant>
        <vt:lpwstr>_Toc30065854</vt:lpwstr>
      </vt:variant>
      <vt:variant>
        <vt:i4>1703987</vt:i4>
      </vt:variant>
      <vt:variant>
        <vt:i4>218</vt:i4>
      </vt:variant>
      <vt:variant>
        <vt:i4>0</vt:i4>
      </vt:variant>
      <vt:variant>
        <vt:i4>5</vt:i4>
      </vt:variant>
      <vt:variant>
        <vt:lpwstr/>
      </vt:variant>
      <vt:variant>
        <vt:lpwstr>_Toc30065853</vt:lpwstr>
      </vt:variant>
      <vt:variant>
        <vt:i4>1769523</vt:i4>
      </vt:variant>
      <vt:variant>
        <vt:i4>212</vt:i4>
      </vt:variant>
      <vt:variant>
        <vt:i4>0</vt:i4>
      </vt:variant>
      <vt:variant>
        <vt:i4>5</vt:i4>
      </vt:variant>
      <vt:variant>
        <vt:lpwstr/>
      </vt:variant>
      <vt:variant>
        <vt:lpwstr>_Toc30065852</vt:lpwstr>
      </vt:variant>
      <vt:variant>
        <vt:i4>1572915</vt:i4>
      </vt:variant>
      <vt:variant>
        <vt:i4>206</vt:i4>
      </vt:variant>
      <vt:variant>
        <vt:i4>0</vt:i4>
      </vt:variant>
      <vt:variant>
        <vt:i4>5</vt:i4>
      </vt:variant>
      <vt:variant>
        <vt:lpwstr/>
      </vt:variant>
      <vt:variant>
        <vt:lpwstr>_Toc30065851</vt:lpwstr>
      </vt:variant>
      <vt:variant>
        <vt:i4>1638451</vt:i4>
      </vt:variant>
      <vt:variant>
        <vt:i4>200</vt:i4>
      </vt:variant>
      <vt:variant>
        <vt:i4>0</vt:i4>
      </vt:variant>
      <vt:variant>
        <vt:i4>5</vt:i4>
      </vt:variant>
      <vt:variant>
        <vt:lpwstr/>
      </vt:variant>
      <vt:variant>
        <vt:lpwstr>_Toc30065850</vt:lpwstr>
      </vt:variant>
      <vt:variant>
        <vt:i4>1048626</vt:i4>
      </vt:variant>
      <vt:variant>
        <vt:i4>194</vt:i4>
      </vt:variant>
      <vt:variant>
        <vt:i4>0</vt:i4>
      </vt:variant>
      <vt:variant>
        <vt:i4>5</vt:i4>
      </vt:variant>
      <vt:variant>
        <vt:lpwstr/>
      </vt:variant>
      <vt:variant>
        <vt:lpwstr>_Toc30065849</vt:lpwstr>
      </vt:variant>
      <vt:variant>
        <vt:i4>1114162</vt:i4>
      </vt:variant>
      <vt:variant>
        <vt:i4>188</vt:i4>
      </vt:variant>
      <vt:variant>
        <vt:i4>0</vt:i4>
      </vt:variant>
      <vt:variant>
        <vt:i4>5</vt:i4>
      </vt:variant>
      <vt:variant>
        <vt:lpwstr/>
      </vt:variant>
      <vt:variant>
        <vt:lpwstr>_Toc30065848</vt:lpwstr>
      </vt:variant>
      <vt:variant>
        <vt:i4>1966130</vt:i4>
      </vt:variant>
      <vt:variant>
        <vt:i4>182</vt:i4>
      </vt:variant>
      <vt:variant>
        <vt:i4>0</vt:i4>
      </vt:variant>
      <vt:variant>
        <vt:i4>5</vt:i4>
      </vt:variant>
      <vt:variant>
        <vt:lpwstr/>
      </vt:variant>
      <vt:variant>
        <vt:lpwstr>_Toc30065847</vt:lpwstr>
      </vt:variant>
      <vt:variant>
        <vt:i4>2031666</vt:i4>
      </vt:variant>
      <vt:variant>
        <vt:i4>176</vt:i4>
      </vt:variant>
      <vt:variant>
        <vt:i4>0</vt:i4>
      </vt:variant>
      <vt:variant>
        <vt:i4>5</vt:i4>
      </vt:variant>
      <vt:variant>
        <vt:lpwstr/>
      </vt:variant>
      <vt:variant>
        <vt:lpwstr>_Toc30065846</vt:lpwstr>
      </vt:variant>
      <vt:variant>
        <vt:i4>1835058</vt:i4>
      </vt:variant>
      <vt:variant>
        <vt:i4>170</vt:i4>
      </vt:variant>
      <vt:variant>
        <vt:i4>0</vt:i4>
      </vt:variant>
      <vt:variant>
        <vt:i4>5</vt:i4>
      </vt:variant>
      <vt:variant>
        <vt:lpwstr/>
      </vt:variant>
      <vt:variant>
        <vt:lpwstr>_Toc30065845</vt:lpwstr>
      </vt:variant>
      <vt:variant>
        <vt:i4>1900594</vt:i4>
      </vt:variant>
      <vt:variant>
        <vt:i4>164</vt:i4>
      </vt:variant>
      <vt:variant>
        <vt:i4>0</vt:i4>
      </vt:variant>
      <vt:variant>
        <vt:i4>5</vt:i4>
      </vt:variant>
      <vt:variant>
        <vt:lpwstr/>
      </vt:variant>
      <vt:variant>
        <vt:lpwstr>_Toc30065844</vt:lpwstr>
      </vt:variant>
      <vt:variant>
        <vt:i4>1703986</vt:i4>
      </vt:variant>
      <vt:variant>
        <vt:i4>158</vt:i4>
      </vt:variant>
      <vt:variant>
        <vt:i4>0</vt:i4>
      </vt:variant>
      <vt:variant>
        <vt:i4>5</vt:i4>
      </vt:variant>
      <vt:variant>
        <vt:lpwstr/>
      </vt:variant>
      <vt:variant>
        <vt:lpwstr>_Toc30065843</vt:lpwstr>
      </vt:variant>
      <vt:variant>
        <vt:i4>1769522</vt:i4>
      </vt:variant>
      <vt:variant>
        <vt:i4>152</vt:i4>
      </vt:variant>
      <vt:variant>
        <vt:i4>0</vt:i4>
      </vt:variant>
      <vt:variant>
        <vt:i4>5</vt:i4>
      </vt:variant>
      <vt:variant>
        <vt:lpwstr/>
      </vt:variant>
      <vt:variant>
        <vt:lpwstr>_Toc30065842</vt:lpwstr>
      </vt:variant>
      <vt:variant>
        <vt:i4>1572914</vt:i4>
      </vt:variant>
      <vt:variant>
        <vt:i4>146</vt:i4>
      </vt:variant>
      <vt:variant>
        <vt:i4>0</vt:i4>
      </vt:variant>
      <vt:variant>
        <vt:i4>5</vt:i4>
      </vt:variant>
      <vt:variant>
        <vt:lpwstr/>
      </vt:variant>
      <vt:variant>
        <vt:lpwstr>_Toc30065841</vt:lpwstr>
      </vt:variant>
      <vt:variant>
        <vt:i4>1638450</vt:i4>
      </vt:variant>
      <vt:variant>
        <vt:i4>140</vt:i4>
      </vt:variant>
      <vt:variant>
        <vt:i4>0</vt:i4>
      </vt:variant>
      <vt:variant>
        <vt:i4>5</vt:i4>
      </vt:variant>
      <vt:variant>
        <vt:lpwstr/>
      </vt:variant>
      <vt:variant>
        <vt:lpwstr>_Toc30065840</vt:lpwstr>
      </vt:variant>
      <vt:variant>
        <vt:i4>1048629</vt:i4>
      </vt:variant>
      <vt:variant>
        <vt:i4>134</vt:i4>
      </vt:variant>
      <vt:variant>
        <vt:i4>0</vt:i4>
      </vt:variant>
      <vt:variant>
        <vt:i4>5</vt:i4>
      </vt:variant>
      <vt:variant>
        <vt:lpwstr/>
      </vt:variant>
      <vt:variant>
        <vt:lpwstr>_Toc30065839</vt:lpwstr>
      </vt:variant>
      <vt:variant>
        <vt:i4>1114165</vt:i4>
      </vt:variant>
      <vt:variant>
        <vt:i4>128</vt:i4>
      </vt:variant>
      <vt:variant>
        <vt:i4>0</vt:i4>
      </vt:variant>
      <vt:variant>
        <vt:i4>5</vt:i4>
      </vt:variant>
      <vt:variant>
        <vt:lpwstr/>
      </vt:variant>
      <vt:variant>
        <vt:lpwstr>_Toc30065838</vt:lpwstr>
      </vt:variant>
      <vt:variant>
        <vt:i4>1966133</vt:i4>
      </vt:variant>
      <vt:variant>
        <vt:i4>122</vt:i4>
      </vt:variant>
      <vt:variant>
        <vt:i4>0</vt:i4>
      </vt:variant>
      <vt:variant>
        <vt:i4>5</vt:i4>
      </vt:variant>
      <vt:variant>
        <vt:lpwstr/>
      </vt:variant>
      <vt:variant>
        <vt:lpwstr>_Toc30065837</vt:lpwstr>
      </vt:variant>
      <vt:variant>
        <vt:i4>2031669</vt:i4>
      </vt:variant>
      <vt:variant>
        <vt:i4>116</vt:i4>
      </vt:variant>
      <vt:variant>
        <vt:i4>0</vt:i4>
      </vt:variant>
      <vt:variant>
        <vt:i4>5</vt:i4>
      </vt:variant>
      <vt:variant>
        <vt:lpwstr/>
      </vt:variant>
      <vt:variant>
        <vt:lpwstr>_Toc30065836</vt:lpwstr>
      </vt:variant>
      <vt:variant>
        <vt:i4>1835061</vt:i4>
      </vt:variant>
      <vt:variant>
        <vt:i4>110</vt:i4>
      </vt:variant>
      <vt:variant>
        <vt:i4>0</vt:i4>
      </vt:variant>
      <vt:variant>
        <vt:i4>5</vt:i4>
      </vt:variant>
      <vt:variant>
        <vt:lpwstr/>
      </vt:variant>
      <vt:variant>
        <vt:lpwstr>_Toc30065835</vt:lpwstr>
      </vt:variant>
      <vt:variant>
        <vt:i4>1900597</vt:i4>
      </vt:variant>
      <vt:variant>
        <vt:i4>104</vt:i4>
      </vt:variant>
      <vt:variant>
        <vt:i4>0</vt:i4>
      </vt:variant>
      <vt:variant>
        <vt:i4>5</vt:i4>
      </vt:variant>
      <vt:variant>
        <vt:lpwstr/>
      </vt:variant>
      <vt:variant>
        <vt:lpwstr>_Toc30065834</vt:lpwstr>
      </vt:variant>
      <vt:variant>
        <vt:i4>1703989</vt:i4>
      </vt:variant>
      <vt:variant>
        <vt:i4>98</vt:i4>
      </vt:variant>
      <vt:variant>
        <vt:i4>0</vt:i4>
      </vt:variant>
      <vt:variant>
        <vt:i4>5</vt:i4>
      </vt:variant>
      <vt:variant>
        <vt:lpwstr/>
      </vt:variant>
      <vt:variant>
        <vt:lpwstr>_Toc30065833</vt:lpwstr>
      </vt:variant>
      <vt:variant>
        <vt:i4>1769525</vt:i4>
      </vt:variant>
      <vt:variant>
        <vt:i4>92</vt:i4>
      </vt:variant>
      <vt:variant>
        <vt:i4>0</vt:i4>
      </vt:variant>
      <vt:variant>
        <vt:i4>5</vt:i4>
      </vt:variant>
      <vt:variant>
        <vt:lpwstr/>
      </vt:variant>
      <vt:variant>
        <vt:lpwstr>_Toc30065832</vt:lpwstr>
      </vt:variant>
      <vt:variant>
        <vt:i4>1572917</vt:i4>
      </vt:variant>
      <vt:variant>
        <vt:i4>86</vt:i4>
      </vt:variant>
      <vt:variant>
        <vt:i4>0</vt:i4>
      </vt:variant>
      <vt:variant>
        <vt:i4>5</vt:i4>
      </vt:variant>
      <vt:variant>
        <vt:lpwstr/>
      </vt:variant>
      <vt:variant>
        <vt:lpwstr>_Toc30065831</vt:lpwstr>
      </vt:variant>
      <vt:variant>
        <vt:i4>1638453</vt:i4>
      </vt:variant>
      <vt:variant>
        <vt:i4>80</vt:i4>
      </vt:variant>
      <vt:variant>
        <vt:i4>0</vt:i4>
      </vt:variant>
      <vt:variant>
        <vt:i4>5</vt:i4>
      </vt:variant>
      <vt:variant>
        <vt:lpwstr/>
      </vt:variant>
      <vt:variant>
        <vt:lpwstr>_Toc30065830</vt:lpwstr>
      </vt:variant>
      <vt:variant>
        <vt:i4>1048628</vt:i4>
      </vt:variant>
      <vt:variant>
        <vt:i4>74</vt:i4>
      </vt:variant>
      <vt:variant>
        <vt:i4>0</vt:i4>
      </vt:variant>
      <vt:variant>
        <vt:i4>5</vt:i4>
      </vt:variant>
      <vt:variant>
        <vt:lpwstr/>
      </vt:variant>
      <vt:variant>
        <vt:lpwstr>_Toc30065829</vt:lpwstr>
      </vt:variant>
      <vt:variant>
        <vt:i4>1114164</vt:i4>
      </vt:variant>
      <vt:variant>
        <vt:i4>68</vt:i4>
      </vt:variant>
      <vt:variant>
        <vt:i4>0</vt:i4>
      </vt:variant>
      <vt:variant>
        <vt:i4>5</vt:i4>
      </vt:variant>
      <vt:variant>
        <vt:lpwstr/>
      </vt:variant>
      <vt:variant>
        <vt:lpwstr>_Toc30065828</vt:lpwstr>
      </vt:variant>
      <vt:variant>
        <vt:i4>1966132</vt:i4>
      </vt:variant>
      <vt:variant>
        <vt:i4>62</vt:i4>
      </vt:variant>
      <vt:variant>
        <vt:i4>0</vt:i4>
      </vt:variant>
      <vt:variant>
        <vt:i4>5</vt:i4>
      </vt:variant>
      <vt:variant>
        <vt:lpwstr/>
      </vt:variant>
      <vt:variant>
        <vt:lpwstr>_Toc30065827</vt:lpwstr>
      </vt:variant>
      <vt:variant>
        <vt:i4>2031668</vt:i4>
      </vt:variant>
      <vt:variant>
        <vt:i4>56</vt:i4>
      </vt:variant>
      <vt:variant>
        <vt:i4>0</vt:i4>
      </vt:variant>
      <vt:variant>
        <vt:i4>5</vt:i4>
      </vt:variant>
      <vt:variant>
        <vt:lpwstr/>
      </vt:variant>
      <vt:variant>
        <vt:lpwstr>_Toc30065826</vt:lpwstr>
      </vt:variant>
      <vt:variant>
        <vt:i4>1835060</vt:i4>
      </vt:variant>
      <vt:variant>
        <vt:i4>50</vt:i4>
      </vt:variant>
      <vt:variant>
        <vt:i4>0</vt:i4>
      </vt:variant>
      <vt:variant>
        <vt:i4>5</vt:i4>
      </vt:variant>
      <vt:variant>
        <vt:lpwstr/>
      </vt:variant>
      <vt:variant>
        <vt:lpwstr>_Toc30065825</vt:lpwstr>
      </vt:variant>
      <vt:variant>
        <vt:i4>1900596</vt:i4>
      </vt:variant>
      <vt:variant>
        <vt:i4>44</vt:i4>
      </vt:variant>
      <vt:variant>
        <vt:i4>0</vt:i4>
      </vt:variant>
      <vt:variant>
        <vt:i4>5</vt:i4>
      </vt:variant>
      <vt:variant>
        <vt:lpwstr/>
      </vt:variant>
      <vt:variant>
        <vt:lpwstr>_Toc30065824</vt:lpwstr>
      </vt:variant>
      <vt:variant>
        <vt:i4>1703988</vt:i4>
      </vt:variant>
      <vt:variant>
        <vt:i4>38</vt:i4>
      </vt:variant>
      <vt:variant>
        <vt:i4>0</vt:i4>
      </vt:variant>
      <vt:variant>
        <vt:i4>5</vt:i4>
      </vt:variant>
      <vt:variant>
        <vt:lpwstr/>
      </vt:variant>
      <vt:variant>
        <vt:lpwstr>_Toc30065823</vt:lpwstr>
      </vt:variant>
      <vt:variant>
        <vt:i4>1769524</vt:i4>
      </vt:variant>
      <vt:variant>
        <vt:i4>32</vt:i4>
      </vt:variant>
      <vt:variant>
        <vt:i4>0</vt:i4>
      </vt:variant>
      <vt:variant>
        <vt:i4>5</vt:i4>
      </vt:variant>
      <vt:variant>
        <vt:lpwstr/>
      </vt:variant>
      <vt:variant>
        <vt:lpwstr>_Toc30065822</vt:lpwstr>
      </vt:variant>
      <vt:variant>
        <vt:i4>1572916</vt:i4>
      </vt:variant>
      <vt:variant>
        <vt:i4>26</vt:i4>
      </vt:variant>
      <vt:variant>
        <vt:i4>0</vt:i4>
      </vt:variant>
      <vt:variant>
        <vt:i4>5</vt:i4>
      </vt:variant>
      <vt:variant>
        <vt:lpwstr/>
      </vt:variant>
      <vt:variant>
        <vt:lpwstr>_Toc30065821</vt:lpwstr>
      </vt:variant>
      <vt:variant>
        <vt:i4>1638452</vt:i4>
      </vt:variant>
      <vt:variant>
        <vt:i4>20</vt:i4>
      </vt:variant>
      <vt:variant>
        <vt:i4>0</vt:i4>
      </vt:variant>
      <vt:variant>
        <vt:i4>5</vt:i4>
      </vt:variant>
      <vt:variant>
        <vt:lpwstr/>
      </vt:variant>
      <vt:variant>
        <vt:lpwstr>_Toc30065820</vt:lpwstr>
      </vt:variant>
      <vt:variant>
        <vt:i4>1048631</vt:i4>
      </vt:variant>
      <vt:variant>
        <vt:i4>14</vt:i4>
      </vt:variant>
      <vt:variant>
        <vt:i4>0</vt:i4>
      </vt:variant>
      <vt:variant>
        <vt:i4>5</vt:i4>
      </vt:variant>
      <vt:variant>
        <vt:lpwstr/>
      </vt:variant>
      <vt:variant>
        <vt:lpwstr>_Toc30065819</vt:lpwstr>
      </vt:variant>
      <vt:variant>
        <vt:i4>1114167</vt:i4>
      </vt:variant>
      <vt:variant>
        <vt:i4>8</vt:i4>
      </vt:variant>
      <vt:variant>
        <vt:i4>0</vt:i4>
      </vt:variant>
      <vt:variant>
        <vt:i4>5</vt:i4>
      </vt:variant>
      <vt:variant>
        <vt:lpwstr/>
      </vt:variant>
      <vt:variant>
        <vt:lpwstr>_Toc30065818</vt:lpwstr>
      </vt:variant>
      <vt:variant>
        <vt:i4>1966135</vt:i4>
      </vt:variant>
      <vt:variant>
        <vt:i4>2</vt:i4>
      </vt:variant>
      <vt:variant>
        <vt:i4>0</vt:i4>
      </vt:variant>
      <vt:variant>
        <vt:i4>5</vt:i4>
      </vt:variant>
      <vt:variant>
        <vt:lpwstr/>
      </vt:variant>
      <vt:variant>
        <vt:lpwstr>_Toc30065817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1.Semester-Projekt</dc:title>
  <dc:subject>Gruppemedlemmer:</dc:subject>
  <dc:creator>Simon Phi Dang</dc:creator>
  <cp:keywords/>
  <dc:description/>
  <cp:lastModifiedBy>Gustav Nørgaard Knudsen</cp:lastModifiedBy>
  <cp:revision>2274</cp:revision>
  <cp:lastPrinted>2020-01-16T23:34:00Z</cp:lastPrinted>
  <dcterms:created xsi:type="dcterms:W3CDTF">2019-12-20T11:13:00Z</dcterms:created>
  <dcterms:modified xsi:type="dcterms:W3CDTF">2020-01-16T23:35:00Z</dcterms:modified>
  <cp:category>I1PRJ1-01 Projekt 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367401b5-58fc-398f-8c5e-3f674b16fdd6</vt:lpwstr>
  </property>
  <property fmtid="{D5CDD505-2E9C-101B-9397-08002B2CF9AE}" pid="4" name="Mendeley Citation Style_1">
    <vt:lpwstr>http://www.zotero.org/styles/elsevier-harvard</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http://www.zotero.org/styles/elsevier-harvard</vt:lpwstr>
  </property>
  <property fmtid="{D5CDD505-2E9C-101B-9397-08002B2CF9AE}" pid="12" name="Mendeley Recent Style Name 3_1">
    <vt:lpwstr>Elsevier - Harvard (with titles)</vt:lpwstr>
  </property>
  <property fmtid="{D5CDD505-2E9C-101B-9397-08002B2CF9AE}" pid="13" name="Mendeley Recent Style Id 4_1">
    <vt:lpwstr>http://www.zotero.org/styles/elsevier-harvard2</vt:lpwstr>
  </property>
  <property fmtid="{D5CDD505-2E9C-101B-9397-08002B2CF9AE}" pid="14" name="Mendeley Recent Style Name 4_1">
    <vt:lpwstr>Elsevier - Harvard 2</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